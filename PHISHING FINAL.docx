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header9.xml" ContentType="application/vnd.openxmlformats-officedocument.wordprocessingml.header+xml"/>
  <Override PartName="/word/footer32.xml" ContentType="application/vnd.openxmlformats-officedocument.wordprocessingml.footer+xml"/>
  <Override PartName="/word/header10.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header11.xml" ContentType="application/vnd.openxmlformats-officedocument.wordprocessingml.header+xml"/>
  <Override PartName="/word/footer37.xml" ContentType="application/vnd.openxmlformats-officedocument.wordprocessingml.footer+xml"/>
  <Override PartName="/word/header12.xml" ContentType="application/vnd.openxmlformats-officedocument.wordprocessingml.header+xml"/>
  <Override PartName="/word/footer38.xml" ContentType="application/vnd.openxmlformats-officedocument.wordprocessingml.footer+xml"/>
  <Override PartName="/word/header13.xml" ContentType="application/vnd.openxmlformats-officedocument.wordprocessingml.header+xml"/>
  <Override PartName="/word/footer39.xml" ContentType="application/vnd.openxmlformats-officedocument.wordprocessingml.footer+xml"/>
  <Override PartName="/word/header14.xml" ContentType="application/vnd.openxmlformats-officedocument.wordprocessingml.header+xml"/>
  <Override PartName="/word/footer40.xml" ContentType="application/vnd.openxmlformats-officedocument.wordprocessingml.footer+xml"/>
  <Override PartName="/word/header15.xml" ContentType="application/vnd.openxmlformats-officedocument.wordprocessingml.header+xml"/>
  <Override PartName="/word/footer41.xml" ContentType="application/vnd.openxmlformats-officedocument.wordprocessingml.footer+xml"/>
  <Override PartName="/word/header1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header17.xml" ContentType="application/vnd.openxmlformats-officedocument.wordprocessingml.header+xml"/>
  <Override PartName="/word/footer47.xml" ContentType="application/vnd.openxmlformats-officedocument.wordprocessingml.footer+xml"/>
  <Override PartName="/word/header18.xml" ContentType="application/vnd.openxmlformats-officedocument.wordprocessingml.header+xml"/>
  <Override PartName="/word/footer48.xml" ContentType="application/vnd.openxmlformats-officedocument.wordprocessingml.footer+xml"/>
  <Override PartName="/word/header19.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header20.xml" ContentType="application/vnd.openxmlformats-officedocument.wordprocessingml.header+xml"/>
  <Override PartName="/word/footer52.xml" ContentType="application/vnd.openxmlformats-officedocument.wordprocessingml.footer+xml"/>
  <Override PartName="/word/header21.xml" ContentType="application/vnd.openxmlformats-officedocument.wordprocessingml.header+xml"/>
  <Override PartName="/word/footer53.xml" ContentType="application/vnd.openxmlformats-officedocument.wordprocessingml.footer+xml"/>
  <Override PartName="/word/header22.xml" ContentType="application/vnd.openxmlformats-officedocument.wordprocessingml.header+xml"/>
  <Override PartName="/word/footer54.xml" ContentType="application/vnd.openxmlformats-officedocument.wordprocessingml.footer+xml"/>
  <Override PartName="/word/header23.xml" ContentType="application/vnd.openxmlformats-officedocument.wordprocessingml.header+xml"/>
  <Override PartName="/word/footer5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72911" w14:textId="035E397C" w:rsidR="00670E14" w:rsidRDefault="00670E14" w:rsidP="00F7178F">
      <w:pPr>
        <w:pStyle w:val="BodyText"/>
        <w:tabs>
          <w:tab w:val="left" w:pos="4260"/>
        </w:tabs>
        <w:spacing w:before="158"/>
        <w:rPr>
          <w:b/>
          <w:sz w:val="36"/>
        </w:rPr>
      </w:pPr>
      <w:bookmarkStart w:id="1" w:name="_Hlk199095490"/>
    </w:p>
    <w:p w14:paraId="659F611E" w14:textId="2A6B857D" w:rsidR="00670E14" w:rsidRDefault="007C733D">
      <w:pPr>
        <w:ind w:left="568"/>
        <w:jc w:val="center"/>
        <w:rPr>
          <w:b/>
          <w:i/>
          <w:sz w:val="36"/>
        </w:rPr>
      </w:pPr>
      <w:r>
        <w:rPr>
          <w:b/>
          <w:i/>
          <w:sz w:val="36"/>
        </w:rPr>
        <w:br/>
      </w:r>
      <w:r>
        <w:rPr>
          <w:b/>
          <w:i/>
          <w:sz w:val="36"/>
        </w:rPr>
        <w:br/>
      </w:r>
      <w:r>
        <w:rPr>
          <w:b/>
          <w:i/>
          <w:sz w:val="36"/>
        </w:rPr>
        <w:br/>
      </w:r>
      <w:r>
        <w:rPr>
          <w:b/>
          <w:i/>
          <w:sz w:val="36"/>
        </w:rPr>
        <w:br/>
      </w:r>
      <w:r>
        <w:rPr>
          <w:b/>
          <w:i/>
          <w:sz w:val="36"/>
        </w:rPr>
        <w:br/>
      </w:r>
      <w:r>
        <w:rPr>
          <w:b/>
          <w:i/>
          <w:sz w:val="36"/>
        </w:rPr>
        <w:br/>
      </w:r>
      <w:r>
        <w:rPr>
          <w:b/>
          <w:i/>
          <w:sz w:val="36"/>
        </w:rPr>
        <w:br/>
      </w:r>
      <w:r>
        <w:rPr>
          <w:b/>
          <w:i/>
          <w:sz w:val="36"/>
        </w:rPr>
        <w:br/>
      </w:r>
      <w:r w:rsidR="00E323A1">
        <w:rPr>
          <w:b/>
          <w:i/>
          <w:sz w:val="36"/>
        </w:rPr>
        <w:t>CHAPTER</w:t>
      </w:r>
      <w:r w:rsidR="00E323A1">
        <w:rPr>
          <w:b/>
          <w:i/>
          <w:spacing w:val="2"/>
          <w:sz w:val="36"/>
        </w:rPr>
        <w:t xml:space="preserve"> </w:t>
      </w:r>
      <w:r w:rsidR="00E323A1">
        <w:rPr>
          <w:b/>
          <w:i/>
          <w:spacing w:val="-10"/>
          <w:sz w:val="36"/>
        </w:rPr>
        <w:t>1</w:t>
      </w:r>
    </w:p>
    <w:p w14:paraId="2E5DA3FA" w14:textId="77777777" w:rsidR="00670E14" w:rsidRDefault="00E323A1">
      <w:pPr>
        <w:pStyle w:val="Heading1"/>
        <w:spacing w:before="207"/>
        <w:ind w:left="568"/>
      </w:pPr>
      <w:r>
        <w:rPr>
          <w:spacing w:val="-2"/>
        </w:rPr>
        <w:t>INTRODUCTION</w:t>
      </w:r>
    </w:p>
    <w:p w14:paraId="59686CC2" w14:textId="7F47A4BA" w:rsidR="00F7178F" w:rsidRDefault="00F7178F">
      <w:pPr>
        <w:rPr>
          <w:b/>
          <w:bCs/>
          <w:sz w:val="36"/>
          <w:szCs w:val="36"/>
        </w:rPr>
      </w:pPr>
      <w:r>
        <w:br w:type="page"/>
      </w:r>
    </w:p>
    <w:p w14:paraId="7A876083" w14:textId="77777777" w:rsidR="00670E14" w:rsidRDefault="00670E14">
      <w:pPr>
        <w:pStyle w:val="Heading1"/>
        <w:sectPr w:rsidR="00670E14" w:rsidSect="00B0572E">
          <w:footerReference w:type="default" r:id="rId8"/>
          <w:pgSz w:w="11910" w:h="16840"/>
          <w:pgMar w:top="1920" w:right="853" w:bottom="280" w:left="566" w:header="720" w:footer="720" w:gutter="0"/>
          <w:cols w:space="720"/>
        </w:sectPr>
      </w:pPr>
    </w:p>
    <w:p w14:paraId="16213E7F" w14:textId="77777777" w:rsidR="00670E14" w:rsidRDefault="00E323A1" w:rsidP="00BE1DCB">
      <w:pPr>
        <w:spacing w:before="277"/>
        <w:ind w:left="3" w:right="8648"/>
        <w:jc w:val="center"/>
        <w:rPr>
          <w:b/>
          <w:sz w:val="32"/>
        </w:rPr>
      </w:pPr>
      <w:r>
        <w:rPr>
          <w:b/>
          <w:sz w:val="32"/>
        </w:rPr>
        <w:lastRenderedPageBreak/>
        <w:t>CHAPTER</w:t>
      </w:r>
      <w:r>
        <w:rPr>
          <w:b/>
          <w:spacing w:val="-18"/>
          <w:sz w:val="32"/>
        </w:rPr>
        <w:t xml:space="preserve"> </w:t>
      </w:r>
      <w:r>
        <w:rPr>
          <w:b/>
          <w:spacing w:val="-10"/>
          <w:sz w:val="32"/>
        </w:rPr>
        <w:t>1</w:t>
      </w:r>
    </w:p>
    <w:p w14:paraId="146756D2" w14:textId="77777777" w:rsidR="00670E14" w:rsidRDefault="00E323A1">
      <w:pPr>
        <w:pStyle w:val="Heading1"/>
        <w:spacing w:before="188"/>
        <w:ind w:left="2"/>
        <w:rPr>
          <w:spacing w:val="-2"/>
        </w:rPr>
      </w:pPr>
      <w:r>
        <w:rPr>
          <w:spacing w:val="-2"/>
        </w:rPr>
        <w:t>INTRODUCTION</w:t>
      </w:r>
    </w:p>
    <w:p w14:paraId="67CBFCBB" w14:textId="77777777" w:rsidR="00917F23" w:rsidRDefault="00917F23">
      <w:pPr>
        <w:pStyle w:val="Heading1"/>
        <w:spacing w:before="188"/>
        <w:ind w:left="2"/>
      </w:pPr>
    </w:p>
    <w:p w14:paraId="6F1D0898" w14:textId="77777777" w:rsidR="0047377B" w:rsidRDefault="0047377B" w:rsidP="0047377B">
      <w:pPr>
        <w:pStyle w:val="BodyText"/>
        <w:spacing w:before="1" w:line="360" w:lineRule="auto"/>
        <w:ind w:left="708" w:right="137" w:firstLine="873"/>
        <w:jc w:val="both"/>
      </w:pPr>
      <w:r>
        <w:t>Phishing attacks have emerged as one of the most significant cybersecurity threats, targeting individuals and organizations through deceptive emails, malicious websites, and compromised files. Cybercriminals use social engineering techniques to trick users into divulging sensitive information such as login credentials, financial details, and personal data. Traditional security measures, such as blacklist-based filtering and rule-based detection, often fail to detect sophisticated phishing attacks that continuously evolve in structure and execution. As a result, there is a growing need for advanced phishing detection systems that leverage artificial intelligence (AI) and machine learning to enhance threat identification and mitigation.</w:t>
      </w:r>
    </w:p>
    <w:p w14:paraId="64D6202E" w14:textId="77777777" w:rsidR="00DF42ED" w:rsidRDefault="00DF42ED" w:rsidP="00DF42ED">
      <w:pPr>
        <w:pStyle w:val="BodyText"/>
        <w:spacing w:before="1" w:line="360" w:lineRule="auto"/>
        <w:ind w:left="708" w:right="137" w:firstLine="873"/>
        <w:jc w:val="both"/>
      </w:pPr>
      <w:r>
        <w:t>An AI-powered phishing detection system can effectively analyze websites, files, and emails in real time to detect phishing attempts with high accuracy. By utilizing machine learning algorithms, natural language processing (NLP), and deep learning models, the system can identify suspicious patterns in URLs, email content, and file metadata. Unlike conventional detection methods, AI-based approaches can adapt to new attack strategies by continuously learning from new threats. Furthermore, heuristic analysis and AI-driven anomaly detection help reduce false positives and improve the reliability of phishing identification. Integrating such a system into digital communication platforms can significantly enhance cybersecurity defenses and prevent unauthorized access to sensitive information.</w:t>
      </w:r>
    </w:p>
    <w:p w14:paraId="7D37D50C" w14:textId="77777777" w:rsidR="00670E14" w:rsidRDefault="00E323A1">
      <w:pPr>
        <w:pStyle w:val="BodyText"/>
        <w:spacing w:before="159"/>
        <w:rPr>
          <w:sz w:val="20"/>
        </w:rPr>
      </w:pPr>
      <w:r>
        <w:rPr>
          <w:noProof/>
          <w:sz w:val="20"/>
        </w:rPr>
        <w:drawing>
          <wp:anchor distT="0" distB="0" distL="0" distR="0" simplePos="0" relativeHeight="251380736" behindDoc="1" locked="0" layoutInCell="1" allowOverlap="1" wp14:anchorId="389E7983" wp14:editId="32A8741A">
            <wp:simplePos x="0" y="0"/>
            <wp:positionH relativeFrom="page">
              <wp:posOffset>2424810</wp:posOffset>
            </wp:positionH>
            <wp:positionV relativeFrom="paragraph">
              <wp:posOffset>262565</wp:posOffset>
            </wp:positionV>
            <wp:extent cx="3158621" cy="2390775"/>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9" cstate="print"/>
                    <a:stretch>
                      <a:fillRect/>
                    </a:stretch>
                  </pic:blipFill>
                  <pic:spPr>
                    <a:xfrm>
                      <a:off x="0" y="0"/>
                      <a:ext cx="3158621" cy="2390775"/>
                    </a:xfrm>
                    <a:prstGeom prst="rect">
                      <a:avLst/>
                    </a:prstGeom>
                  </pic:spPr>
                </pic:pic>
              </a:graphicData>
            </a:graphic>
          </wp:anchor>
        </w:drawing>
      </w:r>
    </w:p>
    <w:p w14:paraId="61F5204D" w14:textId="77777777" w:rsidR="00670E14" w:rsidRDefault="00E323A1">
      <w:pPr>
        <w:pStyle w:val="Heading5"/>
        <w:spacing w:before="154"/>
        <w:ind w:left="1404"/>
        <w:jc w:val="both"/>
      </w:pPr>
      <w:r>
        <w:t>Fig</w:t>
      </w:r>
      <w:r>
        <w:rPr>
          <w:spacing w:val="-4"/>
        </w:rPr>
        <w:t xml:space="preserve"> </w:t>
      </w:r>
      <w:r>
        <w:t>1.1</w:t>
      </w:r>
      <w:r>
        <w:rPr>
          <w:spacing w:val="-2"/>
        </w:rPr>
        <w:t xml:space="preserve"> </w:t>
      </w:r>
      <w:r>
        <w:t>–</w:t>
      </w:r>
      <w:r>
        <w:rPr>
          <w:spacing w:val="-2"/>
        </w:rPr>
        <w:t xml:space="preserve"> </w:t>
      </w:r>
      <w:r>
        <w:t>Difference</w:t>
      </w:r>
      <w:r>
        <w:rPr>
          <w:spacing w:val="-2"/>
        </w:rPr>
        <w:t xml:space="preserve"> </w:t>
      </w:r>
      <w:r>
        <w:t>in</w:t>
      </w:r>
      <w:r>
        <w:rPr>
          <w:spacing w:val="-1"/>
        </w:rPr>
        <w:t xml:space="preserve"> </w:t>
      </w:r>
      <w:r>
        <w:t>storage</w:t>
      </w:r>
      <w:r>
        <w:rPr>
          <w:spacing w:val="-3"/>
        </w:rPr>
        <w:t xml:space="preserve"> </w:t>
      </w:r>
      <w:r>
        <w:t>system</w:t>
      </w:r>
      <w:r>
        <w:rPr>
          <w:spacing w:val="-1"/>
        </w:rPr>
        <w:t xml:space="preserve"> </w:t>
      </w:r>
      <w:r>
        <w:t>of</w:t>
      </w:r>
      <w:r>
        <w:rPr>
          <w:spacing w:val="-1"/>
        </w:rPr>
        <w:t xml:space="preserve"> </w:t>
      </w:r>
      <w:r>
        <w:t>Centralized</w:t>
      </w:r>
      <w:r>
        <w:rPr>
          <w:spacing w:val="-2"/>
        </w:rPr>
        <w:t xml:space="preserve"> </w:t>
      </w:r>
      <w:r>
        <w:t>and</w:t>
      </w:r>
      <w:r>
        <w:rPr>
          <w:spacing w:val="-2"/>
        </w:rPr>
        <w:t xml:space="preserve"> </w:t>
      </w:r>
      <w:r>
        <w:t>Decentralized</w:t>
      </w:r>
      <w:r>
        <w:rPr>
          <w:spacing w:val="2"/>
        </w:rPr>
        <w:t xml:space="preserve"> </w:t>
      </w:r>
      <w:r>
        <w:rPr>
          <w:spacing w:val="-2"/>
        </w:rPr>
        <w:t>Applications.</w:t>
      </w:r>
    </w:p>
    <w:p w14:paraId="6393F294" w14:textId="77777777" w:rsidR="00382430" w:rsidRDefault="00382430" w:rsidP="00382430">
      <w:pPr>
        <w:pStyle w:val="Heading2"/>
        <w:tabs>
          <w:tab w:val="left" w:pos="1580"/>
        </w:tabs>
        <w:spacing w:before="0"/>
        <w:ind w:left="1580"/>
        <w:jc w:val="both"/>
      </w:pPr>
    </w:p>
    <w:p w14:paraId="7064CFA8" w14:textId="77777777" w:rsidR="00382430" w:rsidRDefault="00382430" w:rsidP="00382430">
      <w:pPr>
        <w:pStyle w:val="Heading2"/>
        <w:tabs>
          <w:tab w:val="left" w:pos="1580"/>
        </w:tabs>
        <w:spacing w:before="0"/>
        <w:ind w:left="1580"/>
        <w:jc w:val="both"/>
      </w:pPr>
    </w:p>
    <w:p w14:paraId="3D70E894" w14:textId="77777777" w:rsidR="00382430" w:rsidRDefault="00382430" w:rsidP="00382430">
      <w:pPr>
        <w:pStyle w:val="Heading2"/>
        <w:tabs>
          <w:tab w:val="left" w:pos="1580"/>
        </w:tabs>
        <w:spacing w:before="0"/>
        <w:ind w:left="1580"/>
        <w:jc w:val="both"/>
      </w:pPr>
    </w:p>
    <w:p w14:paraId="766301C7" w14:textId="77777777" w:rsidR="0050339B" w:rsidRDefault="0050339B" w:rsidP="00382430">
      <w:pPr>
        <w:pStyle w:val="Heading2"/>
        <w:tabs>
          <w:tab w:val="left" w:pos="1580"/>
        </w:tabs>
        <w:spacing w:before="0"/>
        <w:ind w:left="1580"/>
        <w:jc w:val="both"/>
      </w:pPr>
    </w:p>
    <w:p w14:paraId="20446206" w14:textId="77777777" w:rsidR="0050339B" w:rsidRDefault="0050339B" w:rsidP="00382430">
      <w:pPr>
        <w:pStyle w:val="Heading2"/>
        <w:tabs>
          <w:tab w:val="left" w:pos="1580"/>
        </w:tabs>
        <w:spacing w:before="0"/>
        <w:ind w:left="1580"/>
        <w:jc w:val="both"/>
      </w:pPr>
    </w:p>
    <w:p w14:paraId="64AF1C00" w14:textId="34ACCD04" w:rsidR="0050339B" w:rsidRPr="002B6EFA" w:rsidRDefault="0050339B" w:rsidP="002B6EFA">
      <w:pPr>
        <w:pStyle w:val="BodyText"/>
        <w:spacing w:before="1" w:line="360" w:lineRule="auto"/>
        <w:ind w:left="708" w:right="137" w:firstLine="873"/>
        <w:jc w:val="both"/>
      </w:pPr>
      <w:r w:rsidRPr="002B6EFA">
        <w:t>The architecture of PDS-HML is designed to mimic real-world detection scenarios. The system begins by crawling the HTML content of suspicious websites and extracting relevant features from the URL and its DOM structure. It then applies both heuristic rules and machine learning classifiers to determine whether a URL is likely to be malicious. Importantly, the system is capable of adapting to emerging phishing techniques by retraining on newly discovered patterns and evolving datasets. This dynamic nature gives PDS-HML an edge over static detection mechanisms.</w:t>
      </w:r>
    </w:p>
    <w:p w14:paraId="1594DCF6" w14:textId="77777777" w:rsidR="0050339B" w:rsidRDefault="0050339B" w:rsidP="00382430">
      <w:pPr>
        <w:pStyle w:val="Heading2"/>
        <w:tabs>
          <w:tab w:val="left" w:pos="1580"/>
        </w:tabs>
        <w:spacing w:before="0"/>
        <w:ind w:left="1580"/>
        <w:jc w:val="both"/>
      </w:pPr>
    </w:p>
    <w:p w14:paraId="02853D01" w14:textId="2629E772" w:rsidR="009245A0" w:rsidRPr="002B6EFA" w:rsidRDefault="009245A0" w:rsidP="002B6EFA">
      <w:pPr>
        <w:pStyle w:val="BodyText"/>
        <w:spacing w:before="1" w:line="360" w:lineRule="auto"/>
        <w:ind w:left="708" w:right="137" w:firstLine="873"/>
        <w:jc w:val="both"/>
      </w:pPr>
      <w:r w:rsidRPr="002B6EFA">
        <w:t>Experimental results have demonstrated that the hybrid model achieves superior performance in terms of detection accuracy, precision, recall, and false positive rates compared to traditional models. The resilience of PDS-HML was further validated against a variety of phishing tactics, including evasion and spoofing methods. By effectively identifying phishing websites—even those designed to bypass conventional filters—the system significantly enhances online safety and reduces the risk of data breaches.</w:t>
      </w:r>
    </w:p>
    <w:p w14:paraId="4BF43750" w14:textId="77777777" w:rsidR="009245A0" w:rsidRPr="002B6EFA" w:rsidRDefault="009245A0" w:rsidP="002B6EFA">
      <w:pPr>
        <w:pStyle w:val="BodyText"/>
        <w:spacing w:before="1" w:line="360" w:lineRule="auto"/>
        <w:ind w:left="708" w:right="137" w:firstLine="873"/>
        <w:jc w:val="both"/>
      </w:pPr>
    </w:p>
    <w:p w14:paraId="20D477D2" w14:textId="43A99D67" w:rsidR="00382430" w:rsidRPr="00382430" w:rsidRDefault="009245A0" w:rsidP="004D283F">
      <w:pPr>
        <w:pStyle w:val="BodyText"/>
        <w:spacing w:before="1" w:line="360" w:lineRule="auto"/>
        <w:ind w:left="708" w:right="137" w:firstLine="873"/>
        <w:jc w:val="both"/>
      </w:pPr>
      <w:r w:rsidRPr="002B6EFA">
        <w:t>In summary, the growing complexity and frequency of phishing attacks necessitate the development of more sophisticated detection systems. The hybrid machine learning-based approach presented in this report offers a scalable and adaptive solution to the phishing threat. Through the integration of multiple classifiers and feature extraction techniques, the PDS-HML framework represents a substantial step forward in securing digital ecosystems from malicious URL-based attacks.</w:t>
      </w:r>
    </w:p>
    <w:p w14:paraId="7463DD73" w14:textId="77777777" w:rsidR="00382430" w:rsidRPr="00382430" w:rsidRDefault="00382430" w:rsidP="00382430">
      <w:pPr>
        <w:pStyle w:val="Heading2"/>
        <w:tabs>
          <w:tab w:val="left" w:pos="1580"/>
        </w:tabs>
        <w:spacing w:before="0"/>
        <w:ind w:left="1580"/>
        <w:jc w:val="both"/>
      </w:pPr>
    </w:p>
    <w:p w14:paraId="5920DC4F" w14:textId="12056798" w:rsidR="00670E14" w:rsidRPr="00D653F2" w:rsidRDefault="00E323A1" w:rsidP="0053342F">
      <w:pPr>
        <w:pStyle w:val="Heading2"/>
        <w:numPr>
          <w:ilvl w:val="1"/>
          <w:numId w:val="15"/>
        </w:numPr>
        <w:tabs>
          <w:tab w:val="left" w:pos="1580"/>
        </w:tabs>
        <w:spacing w:before="0"/>
        <w:ind w:left="1580" w:hanging="872"/>
        <w:jc w:val="both"/>
      </w:pPr>
      <w:r>
        <w:rPr>
          <w:spacing w:val="-2"/>
        </w:rPr>
        <w:t>CENTRALIZED</w:t>
      </w:r>
      <w:r>
        <w:rPr>
          <w:spacing w:val="-1"/>
        </w:rPr>
        <w:t xml:space="preserve"> </w:t>
      </w:r>
      <w:r>
        <w:rPr>
          <w:spacing w:val="-2"/>
        </w:rPr>
        <w:t>APPLICATIONS</w:t>
      </w:r>
    </w:p>
    <w:p w14:paraId="4D2A6CDE" w14:textId="77777777" w:rsidR="00BE1DCB" w:rsidRPr="007B4825" w:rsidRDefault="00BE1DCB" w:rsidP="007B4825">
      <w:pPr>
        <w:spacing w:line="360" w:lineRule="auto"/>
        <w:ind w:right="287"/>
        <w:rPr>
          <w:b/>
          <w:bCs/>
          <w:sz w:val="24"/>
          <w:szCs w:val="24"/>
        </w:rPr>
      </w:pPr>
    </w:p>
    <w:p w14:paraId="6CF66AF7" w14:textId="5D6101D9" w:rsidR="00670E14" w:rsidRDefault="009B597F" w:rsidP="00145AB1">
      <w:pPr>
        <w:pStyle w:val="Heading3"/>
        <w:spacing w:line="360" w:lineRule="auto"/>
        <w:rPr>
          <w:spacing w:val="-2"/>
        </w:rPr>
      </w:pPr>
      <w:r>
        <w:t>1.1.</w:t>
      </w:r>
      <w:r w:rsidR="00D02C8E">
        <w:t>2</w:t>
      </w:r>
      <w:r>
        <w:t>. Advantages</w:t>
      </w:r>
      <w:r>
        <w:rPr>
          <w:spacing w:val="-9"/>
        </w:rPr>
        <w:t xml:space="preserve"> </w:t>
      </w:r>
      <w:r>
        <w:t>of</w:t>
      </w:r>
      <w:r>
        <w:rPr>
          <w:spacing w:val="-8"/>
        </w:rPr>
        <w:t xml:space="preserve"> </w:t>
      </w:r>
      <w:r>
        <w:t>Centralized</w:t>
      </w:r>
      <w:r>
        <w:rPr>
          <w:spacing w:val="-8"/>
        </w:rPr>
        <w:t xml:space="preserve"> </w:t>
      </w:r>
      <w:r>
        <w:rPr>
          <w:spacing w:val="-2"/>
        </w:rPr>
        <w:t>Applications</w:t>
      </w:r>
    </w:p>
    <w:p w14:paraId="6B694E96" w14:textId="77777777" w:rsidR="000C4D7B" w:rsidRPr="000C4D7B" w:rsidRDefault="000C4D7B" w:rsidP="00145AB1">
      <w:pPr>
        <w:pStyle w:val="ListParagraph"/>
        <w:spacing w:line="360" w:lineRule="auto"/>
        <w:ind w:left="1429" w:right="287" w:firstLine="0"/>
        <w:rPr>
          <w:b/>
          <w:bCs/>
          <w:sz w:val="24"/>
          <w:szCs w:val="24"/>
        </w:rPr>
      </w:pPr>
    </w:p>
    <w:p w14:paraId="6C496C2B" w14:textId="0DD77F31" w:rsidR="000C4D7B" w:rsidRPr="000C4D7B" w:rsidRDefault="000C4D7B" w:rsidP="0053342F">
      <w:pPr>
        <w:pStyle w:val="ListParagraph"/>
        <w:numPr>
          <w:ilvl w:val="0"/>
          <w:numId w:val="25"/>
        </w:numPr>
        <w:spacing w:line="360" w:lineRule="auto"/>
        <w:ind w:right="287"/>
        <w:rPr>
          <w:b/>
          <w:bCs/>
          <w:sz w:val="24"/>
          <w:szCs w:val="24"/>
        </w:rPr>
      </w:pPr>
      <w:r w:rsidRPr="000C4D7B">
        <w:rPr>
          <w:b/>
          <w:bCs/>
          <w:sz w:val="24"/>
          <w:szCs w:val="24"/>
        </w:rPr>
        <w:t xml:space="preserve">High Accuracy through Unified Learning: </w:t>
      </w:r>
      <w:r w:rsidRPr="000C4D7B">
        <w:rPr>
          <w:sz w:val="24"/>
          <w:szCs w:val="24"/>
        </w:rPr>
        <w:t>By collecting data from multiple sources into a central repository, the system gains access to richer and more varied datasets, resulting in improved training and higher accuracy of hybrid machine learning models.</w:t>
      </w:r>
    </w:p>
    <w:p w14:paraId="57C791A6" w14:textId="77777777" w:rsidR="000C4D7B" w:rsidRPr="000C4D7B" w:rsidRDefault="000C4D7B" w:rsidP="00145AB1">
      <w:pPr>
        <w:pStyle w:val="ListParagraph"/>
        <w:spacing w:line="360" w:lineRule="auto"/>
        <w:rPr>
          <w:b/>
          <w:sz w:val="24"/>
        </w:rPr>
      </w:pPr>
    </w:p>
    <w:p w14:paraId="04F52787" w14:textId="54B644CF" w:rsidR="000C4D7B" w:rsidRPr="000C4D7B" w:rsidRDefault="000C4D7B" w:rsidP="0053342F">
      <w:pPr>
        <w:pStyle w:val="ListParagraph"/>
        <w:numPr>
          <w:ilvl w:val="0"/>
          <w:numId w:val="25"/>
        </w:numPr>
        <w:spacing w:line="360" w:lineRule="auto"/>
        <w:ind w:right="287"/>
        <w:rPr>
          <w:sz w:val="24"/>
          <w:szCs w:val="24"/>
        </w:rPr>
      </w:pPr>
      <w:r w:rsidRPr="000C4D7B">
        <w:rPr>
          <w:b/>
          <w:bCs/>
          <w:sz w:val="24"/>
          <w:szCs w:val="24"/>
        </w:rPr>
        <w:t xml:space="preserve">Reduced Redundancy and Overhead: </w:t>
      </w:r>
      <w:r w:rsidRPr="000C4D7B">
        <w:rPr>
          <w:sz w:val="24"/>
          <w:szCs w:val="24"/>
        </w:rPr>
        <w:t>Centralized systems eliminate the need to deploy and maintain separate detection models on individual client machines, leading to reduced maintenance complexity and consistent performance.</w:t>
      </w:r>
    </w:p>
    <w:p w14:paraId="05248BBD" w14:textId="77777777" w:rsidR="005B5526" w:rsidRDefault="005B5526" w:rsidP="005B5526">
      <w:pPr>
        <w:pStyle w:val="ListParagraph"/>
        <w:rPr>
          <w:b/>
          <w:bCs/>
          <w:sz w:val="24"/>
          <w:szCs w:val="24"/>
        </w:rPr>
      </w:pPr>
    </w:p>
    <w:p w14:paraId="4BFA165F" w14:textId="77777777" w:rsidR="000C4D7B" w:rsidRPr="000C4D7B" w:rsidRDefault="000C4D7B" w:rsidP="00145AB1">
      <w:pPr>
        <w:pStyle w:val="ListParagraph"/>
        <w:spacing w:line="360" w:lineRule="auto"/>
        <w:ind w:left="1429" w:right="287" w:firstLine="0"/>
        <w:rPr>
          <w:b/>
          <w:bCs/>
          <w:sz w:val="24"/>
          <w:szCs w:val="24"/>
        </w:rPr>
      </w:pPr>
    </w:p>
    <w:p w14:paraId="33A8902F" w14:textId="0AF47824" w:rsidR="00145AB1" w:rsidRPr="00145AB1" w:rsidRDefault="000C4D7B" w:rsidP="0053342F">
      <w:pPr>
        <w:pStyle w:val="ListParagraph"/>
        <w:numPr>
          <w:ilvl w:val="0"/>
          <w:numId w:val="25"/>
        </w:numPr>
        <w:spacing w:line="360" w:lineRule="auto"/>
        <w:ind w:right="287"/>
        <w:rPr>
          <w:sz w:val="24"/>
          <w:szCs w:val="24"/>
        </w:rPr>
      </w:pPr>
      <w:r w:rsidRPr="000C4D7B">
        <w:rPr>
          <w:b/>
          <w:bCs/>
          <w:sz w:val="24"/>
          <w:szCs w:val="24"/>
        </w:rPr>
        <w:t xml:space="preserve">Faster Model Updates and Patching: </w:t>
      </w:r>
      <w:r w:rsidRPr="000C4D7B">
        <w:rPr>
          <w:sz w:val="24"/>
          <w:szCs w:val="24"/>
        </w:rPr>
        <w:t>Any improvements or security patches to detection algorithms can be instantly deployed across the entire infrastructure from a central server, ensuring up-to-date protection.</w:t>
      </w:r>
    </w:p>
    <w:p w14:paraId="661191B9" w14:textId="77777777" w:rsidR="005B5526" w:rsidRDefault="005B5526" w:rsidP="005B5526">
      <w:pPr>
        <w:pStyle w:val="ListParagraph"/>
        <w:rPr>
          <w:sz w:val="24"/>
          <w:szCs w:val="24"/>
        </w:rPr>
      </w:pPr>
    </w:p>
    <w:p w14:paraId="139AC5F2" w14:textId="77777777" w:rsidR="00145AB1" w:rsidRPr="00145AB1" w:rsidRDefault="00145AB1" w:rsidP="00145AB1">
      <w:pPr>
        <w:pStyle w:val="ListParagraph"/>
        <w:spacing w:line="360" w:lineRule="auto"/>
        <w:ind w:left="1429" w:right="287" w:firstLine="0"/>
        <w:rPr>
          <w:sz w:val="24"/>
          <w:szCs w:val="24"/>
        </w:rPr>
      </w:pPr>
    </w:p>
    <w:p w14:paraId="58AFEF9E" w14:textId="3F05C185" w:rsidR="000C4D7B" w:rsidRPr="000C4D7B" w:rsidRDefault="000C4D7B" w:rsidP="0053342F">
      <w:pPr>
        <w:pStyle w:val="ListParagraph"/>
        <w:numPr>
          <w:ilvl w:val="0"/>
          <w:numId w:val="25"/>
        </w:numPr>
        <w:spacing w:line="360" w:lineRule="auto"/>
        <w:ind w:right="287"/>
        <w:rPr>
          <w:sz w:val="24"/>
          <w:szCs w:val="24"/>
        </w:rPr>
      </w:pPr>
      <w:r w:rsidRPr="000C4D7B">
        <w:rPr>
          <w:b/>
          <w:bCs/>
          <w:sz w:val="24"/>
          <w:szCs w:val="24"/>
        </w:rPr>
        <w:t xml:space="preserve">Enhanced Threat Intelligence: </w:t>
      </w:r>
      <w:r w:rsidRPr="000C4D7B">
        <w:rPr>
          <w:sz w:val="24"/>
          <w:szCs w:val="24"/>
        </w:rPr>
        <w:t>Aggregated threat data allows the system to identify trends and emerging phishing tactics more effectively, enabling proactive defense mechanisms and timely alerts.</w:t>
      </w:r>
    </w:p>
    <w:p w14:paraId="4B104BA9" w14:textId="77777777" w:rsidR="005B5526" w:rsidRPr="005B5526" w:rsidRDefault="005B5526" w:rsidP="005B5526">
      <w:pPr>
        <w:pStyle w:val="ListParagraph"/>
        <w:rPr>
          <w:b/>
          <w:bCs/>
          <w:sz w:val="24"/>
          <w:szCs w:val="24"/>
        </w:rPr>
      </w:pPr>
    </w:p>
    <w:p w14:paraId="33ADDE9A" w14:textId="77777777" w:rsidR="00670E14" w:rsidRPr="007F7499" w:rsidRDefault="000C4D7B" w:rsidP="0053342F">
      <w:pPr>
        <w:pStyle w:val="ListParagraph"/>
        <w:numPr>
          <w:ilvl w:val="0"/>
          <w:numId w:val="25"/>
        </w:numPr>
        <w:spacing w:line="360" w:lineRule="auto"/>
        <w:ind w:right="287"/>
        <w:rPr>
          <w:b/>
          <w:bCs/>
          <w:sz w:val="24"/>
          <w:szCs w:val="24"/>
        </w:rPr>
      </w:pPr>
      <w:r w:rsidRPr="000C4D7B">
        <w:rPr>
          <w:b/>
          <w:bCs/>
          <w:sz w:val="24"/>
          <w:szCs w:val="24"/>
        </w:rPr>
        <w:t xml:space="preserve">Improved Incident Response Time: </w:t>
      </w:r>
      <w:r w:rsidRPr="000C4D7B">
        <w:rPr>
          <w:sz w:val="24"/>
          <w:szCs w:val="24"/>
        </w:rPr>
        <w:t>Central control enables faster decision-making and automated responses (e.g., URL blocking, warning pop-ups), minimizing user exposure to phishing attempt</w:t>
      </w:r>
      <w:r w:rsidR="007F7499">
        <w:rPr>
          <w:sz w:val="24"/>
          <w:szCs w:val="24"/>
        </w:rPr>
        <w:t>s.</w:t>
      </w:r>
    </w:p>
    <w:p w14:paraId="165EEFA3" w14:textId="77777777" w:rsidR="007F7499" w:rsidRDefault="007F7499" w:rsidP="00145AB1">
      <w:pPr>
        <w:spacing w:line="360" w:lineRule="auto"/>
        <w:ind w:right="287"/>
        <w:rPr>
          <w:b/>
          <w:bCs/>
          <w:sz w:val="24"/>
          <w:szCs w:val="24"/>
        </w:rPr>
      </w:pPr>
    </w:p>
    <w:p w14:paraId="597A7E89" w14:textId="0132EE01" w:rsidR="00E34F50" w:rsidRDefault="005B5526" w:rsidP="005B5526">
      <w:pPr>
        <w:pStyle w:val="Heading3"/>
        <w:ind w:left="708" w:firstLine="0"/>
      </w:pPr>
      <w:r>
        <w:t>1.1.3</w:t>
      </w:r>
      <w:r w:rsidR="000C78C3">
        <w:t xml:space="preserve"> </w:t>
      </w:r>
      <w:r w:rsidR="00D02C8E">
        <w:t>Disadvantages of phishing detection</w:t>
      </w:r>
    </w:p>
    <w:p w14:paraId="212D2BAF" w14:textId="77777777" w:rsidR="00D02C8E" w:rsidRDefault="00D02C8E" w:rsidP="00D02C8E">
      <w:pPr>
        <w:pStyle w:val="Heading3"/>
      </w:pPr>
    </w:p>
    <w:p w14:paraId="0AC32775" w14:textId="7E7AE6D2" w:rsidR="00D02C8E" w:rsidRPr="00145AB1" w:rsidRDefault="00D02C8E" w:rsidP="0053342F">
      <w:pPr>
        <w:pStyle w:val="ListParagraph"/>
        <w:numPr>
          <w:ilvl w:val="0"/>
          <w:numId w:val="26"/>
        </w:numPr>
        <w:spacing w:line="360" w:lineRule="auto"/>
        <w:ind w:right="287"/>
        <w:rPr>
          <w:b/>
          <w:bCs/>
          <w:sz w:val="24"/>
          <w:szCs w:val="24"/>
        </w:rPr>
      </w:pPr>
      <w:r w:rsidRPr="00D02C8E">
        <w:rPr>
          <w:b/>
          <w:bCs/>
          <w:sz w:val="24"/>
          <w:szCs w:val="24"/>
        </w:rPr>
        <w:t xml:space="preserve">High False Positive Rate: </w:t>
      </w:r>
      <w:r w:rsidRPr="00D02C8E">
        <w:rPr>
          <w:sz w:val="24"/>
          <w:szCs w:val="24"/>
        </w:rPr>
        <w:t>Legitimate websites may be incorrectly flagged as phishing, leading to user frustration and reduced trust in the detection system.</w:t>
      </w:r>
    </w:p>
    <w:p w14:paraId="08AD3074" w14:textId="77777777" w:rsidR="00145AB1" w:rsidRPr="00D02C8E" w:rsidRDefault="00145AB1" w:rsidP="00145AB1">
      <w:pPr>
        <w:pStyle w:val="ListParagraph"/>
        <w:spacing w:line="360" w:lineRule="auto"/>
        <w:ind w:left="1428" w:right="287" w:firstLine="0"/>
        <w:rPr>
          <w:b/>
          <w:bCs/>
          <w:sz w:val="24"/>
          <w:szCs w:val="24"/>
        </w:rPr>
      </w:pPr>
    </w:p>
    <w:p w14:paraId="135BCCB1" w14:textId="4656EB58" w:rsidR="00D02C8E" w:rsidRPr="00145AB1" w:rsidRDefault="00D02C8E" w:rsidP="0053342F">
      <w:pPr>
        <w:pStyle w:val="ListParagraph"/>
        <w:numPr>
          <w:ilvl w:val="0"/>
          <w:numId w:val="26"/>
        </w:numPr>
        <w:spacing w:line="360" w:lineRule="auto"/>
        <w:ind w:right="287"/>
        <w:rPr>
          <w:b/>
          <w:bCs/>
          <w:sz w:val="24"/>
          <w:szCs w:val="24"/>
        </w:rPr>
      </w:pPr>
      <w:r w:rsidRPr="00D02C8E">
        <w:rPr>
          <w:b/>
          <w:bCs/>
          <w:sz w:val="24"/>
          <w:szCs w:val="24"/>
        </w:rPr>
        <w:t>Evasion Techniques by Attackers</w:t>
      </w:r>
      <w:r w:rsidR="00F616E6">
        <w:rPr>
          <w:b/>
          <w:bCs/>
          <w:sz w:val="24"/>
          <w:szCs w:val="24"/>
        </w:rPr>
        <w:t xml:space="preserve">: </w:t>
      </w:r>
      <w:r w:rsidRPr="00F616E6">
        <w:rPr>
          <w:sz w:val="24"/>
          <w:szCs w:val="24"/>
        </w:rPr>
        <w:t>Phishers often use advanced obfuscation methods, dynamic URLs, or mimic legitimate structures, which can bypass traditional or static detection systems.</w:t>
      </w:r>
    </w:p>
    <w:p w14:paraId="6997C4B0" w14:textId="77777777" w:rsidR="00145AB1" w:rsidRPr="00F616E6" w:rsidRDefault="00145AB1" w:rsidP="00145AB1">
      <w:pPr>
        <w:pStyle w:val="ListParagraph"/>
        <w:spacing w:line="360" w:lineRule="auto"/>
        <w:ind w:left="1428" w:right="287" w:firstLine="0"/>
        <w:rPr>
          <w:b/>
          <w:bCs/>
          <w:sz w:val="24"/>
          <w:szCs w:val="24"/>
        </w:rPr>
      </w:pPr>
    </w:p>
    <w:p w14:paraId="7ACB5FB7" w14:textId="222742CB" w:rsidR="00D02C8E" w:rsidRPr="00145AB1" w:rsidRDefault="00D02C8E" w:rsidP="0053342F">
      <w:pPr>
        <w:pStyle w:val="ListParagraph"/>
        <w:numPr>
          <w:ilvl w:val="0"/>
          <w:numId w:val="26"/>
        </w:numPr>
        <w:spacing w:line="360" w:lineRule="auto"/>
        <w:ind w:right="287"/>
        <w:rPr>
          <w:b/>
          <w:bCs/>
          <w:sz w:val="24"/>
          <w:szCs w:val="24"/>
        </w:rPr>
      </w:pPr>
      <w:r w:rsidRPr="00D02C8E">
        <w:rPr>
          <w:b/>
          <w:bCs/>
          <w:sz w:val="24"/>
          <w:szCs w:val="24"/>
        </w:rPr>
        <w:t>Dependence on Feature Quality</w:t>
      </w:r>
      <w:r w:rsidR="00F616E6">
        <w:rPr>
          <w:b/>
          <w:bCs/>
          <w:sz w:val="24"/>
          <w:szCs w:val="24"/>
        </w:rPr>
        <w:t xml:space="preserve">: </w:t>
      </w:r>
      <w:r w:rsidRPr="00F616E6">
        <w:rPr>
          <w:sz w:val="24"/>
          <w:szCs w:val="24"/>
        </w:rPr>
        <w:t>The accuracy of machine learning-based systems depends heavily on the quality and relevance of extracted features (e.g., from URL, HTML). Poor feature engineering results in weak detection.</w:t>
      </w:r>
    </w:p>
    <w:p w14:paraId="63D739FE" w14:textId="77777777" w:rsidR="00145AB1" w:rsidRPr="00F616E6" w:rsidRDefault="00145AB1" w:rsidP="00145AB1">
      <w:pPr>
        <w:pStyle w:val="ListParagraph"/>
        <w:spacing w:line="360" w:lineRule="auto"/>
        <w:ind w:left="1428" w:right="287" w:firstLine="0"/>
        <w:rPr>
          <w:b/>
          <w:bCs/>
          <w:sz w:val="24"/>
          <w:szCs w:val="24"/>
        </w:rPr>
      </w:pPr>
    </w:p>
    <w:p w14:paraId="086B9904" w14:textId="50280B48" w:rsidR="00CC4D35" w:rsidRPr="005C751F" w:rsidRDefault="00D02C8E" w:rsidP="0053342F">
      <w:pPr>
        <w:pStyle w:val="ListParagraph"/>
        <w:numPr>
          <w:ilvl w:val="0"/>
          <w:numId w:val="26"/>
        </w:numPr>
        <w:spacing w:line="360" w:lineRule="auto"/>
        <w:ind w:right="287"/>
        <w:rPr>
          <w:b/>
          <w:bCs/>
          <w:sz w:val="24"/>
          <w:szCs w:val="24"/>
        </w:rPr>
      </w:pPr>
      <w:r w:rsidRPr="00D02C8E">
        <w:rPr>
          <w:b/>
          <w:bCs/>
          <w:sz w:val="24"/>
          <w:szCs w:val="24"/>
        </w:rPr>
        <w:t>Model Drift</w:t>
      </w:r>
      <w:r w:rsidR="00F616E6">
        <w:rPr>
          <w:b/>
          <w:bCs/>
          <w:sz w:val="24"/>
          <w:szCs w:val="24"/>
        </w:rPr>
        <w:t xml:space="preserve">: </w:t>
      </w:r>
      <w:r w:rsidRPr="00F616E6">
        <w:rPr>
          <w:sz w:val="24"/>
          <w:szCs w:val="24"/>
        </w:rPr>
        <w:t xml:space="preserve">Phishing techniques evolve constantly. A model trained on old data may become </w:t>
      </w:r>
      <w:r w:rsidRPr="005C751F">
        <w:rPr>
          <w:sz w:val="24"/>
          <w:szCs w:val="24"/>
        </w:rPr>
        <w:t>ineffective over time without regular updates or retraining.</w:t>
      </w:r>
    </w:p>
    <w:p w14:paraId="45FA0723" w14:textId="77777777" w:rsidR="00145AB1" w:rsidRPr="00145AB1" w:rsidRDefault="00145AB1" w:rsidP="00145AB1">
      <w:pPr>
        <w:spacing w:line="360" w:lineRule="auto"/>
        <w:ind w:right="287"/>
        <w:rPr>
          <w:b/>
          <w:bCs/>
          <w:sz w:val="24"/>
          <w:szCs w:val="24"/>
        </w:rPr>
      </w:pPr>
    </w:p>
    <w:p w14:paraId="76495E9E" w14:textId="1669B930" w:rsidR="00CC4D35" w:rsidRPr="005C751F" w:rsidRDefault="00CC4D35" w:rsidP="0053342F">
      <w:pPr>
        <w:pStyle w:val="ListParagraph"/>
        <w:numPr>
          <w:ilvl w:val="0"/>
          <w:numId w:val="26"/>
        </w:numPr>
        <w:spacing w:line="360" w:lineRule="auto"/>
        <w:ind w:right="287"/>
        <w:rPr>
          <w:b/>
          <w:bCs/>
          <w:sz w:val="24"/>
          <w:szCs w:val="24"/>
        </w:rPr>
      </w:pPr>
      <w:r w:rsidRPr="00CC4D35">
        <w:rPr>
          <w:b/>
          <w:bCs/>
          <w:sz w:val="24"/>
          <w:szCs w:val="24"/>
          <w:lang w:val="en-IN" w:eastAsia="en-IN"/>
        </w:rPr>
        <w:t>Resource Intensive</w:t>
      </w:r>
      <w:r>
        <w:rPr>
          <w:b/>
          <w:bCs/>
          <w:sz w:val="24"/>
          <w:szCs w:val="24"/>
          <w:lang w:val="en-IN" w:eastAsia="en-IN"/>
        </w:rPr>
        <w:t>:</w:t>
      </w:r>
      <w:r>
        <w:rPr>
          <w:sz w:val="24"/>
          <w:szCs w:val="24"/>
          <w:lang w:val="en-IN" w:eastAsia="en-IN"/>
        </w:rPr>
        <w:t xml:space="preserve"> </w:t>
      </w:r>
      <w:r w:rsidRPr="00CC4D35">
        <w:rPr>
          <w:sz w:val="24"/>
          <w:szCs w:val="24"/>
          <w:lang w:val="en-IN" w:eastAsia="en-IN"/>
        </w:rPr>
        <w:t>Some detection systems, especially those using deep learning, require high computational resources and time for training and inference.</w:t>
      </w:r>
    </w:p>
    <w:p w14:paraId="6C69E3FE" w14:textId="77777777" w:rsidR="00F359F6" w:rsidRDefault="00F359F6" w:rsidP="00BE1DCB">
      <w:pPr>
        <w:pStyle w:val="Heading2"/>
        <w:ind w:left="0"/>
      </w:pPr>
    </w:p>
    <w:p w14:paraId="752DCC5A" w14:textId="63F9421B" w:rsidR="005B5526" w:rsidRPr="00145AB1" w:rsidRDefault="005B5526" w:rsidP="00B00BE8">
      <w:pPr>
        <w:pStyle w:val="Heading2"/>
        <w:ind w:hanging="1156"/>
      </w:pPr>
      <w:r>
        <w:lastRenderedPageBreak/>
        <w:t>1.</w:t>
      </w:r>
      <w:r w:rsidR="00B00BE8">
        <w:t xml:space="preserve">2 </w:t>
      </w:r>
      <w:r w:rsidR="005C751F" w:rsidRPr="005C751F">
        <w:t>Security and Privacy Concerns in Phishing Detection Systems</w:t>
      </w:r>
    </w:p>
    <w:p w14:paraId="304AB694" w14:textId="77777777" w:rsidR="005C751F" w:rsidRDefault="005C751F" w:rsidP="005C751F">
      <w:pPr>
        <w:spacing w:line="360" w:lineRule="auto"/>
        <w:ind w:left="709" w:right="287"/>
        <w:rPr>
          <w:sz w:val="24"/>
          <w:szCs w:val="24"/>
        </w:rPr>
      </w:pPr>
    </w:p>
    <w:p w14:paraId="32707318" w14:textId="349AC37F" w:rsidR="005C751F" w:rsidRPr="005C751F" w:rsidRDefault="005C751F" w:rsidP="005C751F">
      <w:pPr>
        <w:spacing w:line="360" w:lineRule="auto"/>
        <w:ind w:left="709" w:right="287"/>
        <w:rPr>
          <w:sz w:val="24"/>
          <w:szCs w:val="24"/>
        </w:rPr>
      </w:pPr>
      <w:r w:rsidRPr="005C751F">
        <w:rPr>
          <w:sz w:val="24"/>
          <w:szCs w:val="24"/>
        </w:rPr>
        <w:t>Phishing detection systems, while crucial for protecting users from fraudulent websites, also introduce several security and privacy challenges. These systems, especially those relying on centralized architectures or data aggregation models, must address key risks to maintain user trust and effectiveness.</w:t>
      </w:r>
    </w:p>
    <w:p w14:paraId="1EFC27CD" w14:textId="3764E1FA" w:rsidR="005C751F" w:rsidRPr="005C751F" w:rsidRDefault="005C751F" w:rsidP="0053342F">
      <w:pPr>
        <w:pStyle w:val="ListParagraph"/>
        <w:widowControl/>
        <w:numPr>
          <w:ilvl w:val="0"/>
          <w:numId w:val="26"/>
        </w:numPr>
        <w:autoSpaceDE/>
        <w:autoSpaceDN/>
        <w:spacing w:before="100" w:beforeAutospacing="1" w:after="100" w:afterAutospacing="1" w:line="360" w:lineRule="auto"/>
        <w:rPr>
          <w:sz w:val="24"/>
          <w:szCs w:val="24"/>
          <w:lang w:val="en-IN" w:eastAsia="en-IN"/>
        </w:rPr>
      </w:pPr>
      <w:r w:rsidRPr="005C751F">
        <w:rPr>
          <w:b/>
          <w:bCs/>
          <w:sz w:val="24"/>
          <w:szCs w:val="24"/>
          <w:lang w:val="en-IN" w:eastAsia="en-IN"/>
        </w:rPr>
        <w:t>Data Breaches:</w:t>
      </w:r>
      <w:r w:rsidR="00D40027">
        <w:rPr>
          <w:sz w:val="24"/>
          <w:szCs w:val="24"/>
          <w:lang w:val="en-IN" w:eastAsia="en-IN"/>
        </w:rPr>
        <w:t xml:space="preserve"> </w:t>
      </w:r>
      <w:r w:rsidRPr="005C751F">
        <w:rPr>
          <w:sz w:val="24"/>
          <w:szCs w:val="24"/>
          <w:lang w:val="en-IN" w:eastAsia="en-IN"/>
        </w:rPr>
        <w:t>Phishing detection platforms often collect sensitive user data, such as browsing history, URL patterns, and behavioural metadata. If this data is stored centrally, it becomes a lucrative target for cybercriminals. A successful breach could expose sensitive personal information or lead to secondary attacks. To mitigate this, systems must enforce strong encryption, secure API protocols, and multi-layered authentication measures. Regular vulnerability assessments and penetration tests are essential to maintaining data integrity.</w:t>
      </w:r>
    </w:p>
    <w:p w14:paraId="4A8FB345" w14:textId="2FB439EE" w:rsidR="005C751F" w:rsidRPr="005C751F" w:rsidRDefault="005C751F" w:rsidP="0053342F">
      <w:pPr>
        <w:pStyle w:val="ListParagraph"/>
        <w:widowControl/>
        <w:numPr>
          <w:ilvl w:val="0"/>
          <w:numId w:val="26"/>
        </w:numPr>
        <w:autoSpaceDE/>
        <w:autoSpaceDN/>
        <w:spacing w:before="100" w:beforeAutospacing="1" w:after="100" w:afterAutospacing="1" w:line="360" w:lineRule="auto"/>
        <w:rPr>
          <w:sz w:val="24"/>
          <w:szCs w:val="24"/>
          <w:lang w:val="en-IN" w:eastAsia="en-IN"/>
        </w:rPr>
      </w:pPr>
      <w:r w:rsidRPr="005C751F">
        <w:rPr>
          <w:b/>
          <w:bCs/>
          <w:sz w:val="24"/>
          <w:szCs w:val="24"/>
          <w:lang w:val="en-IN" w:eastAsia="en-IN"/>
        </w:rPr>
        <w:t>Misuse of Collected Data:</w:t>
      </w:r>
      <w:r w:rsidR="00D40027">
        <w:rPr>
          <w:sz w:val="24"/>
          <w:szCs w:val="24"/>
          <w:lang w:val="en-IN" w:eastAsia="en-IN"/>
        </w:rPr>
        <w:t xml:space="preserve"> </w:t>
      </w:r>
      <w:r w:rsidRPr="005C751F">
        <w:rPr>
          <w:sz w:val="24"/>
          <w:szCs w:val="24"/>
          <w:lang w:val="en-IN" w:eastAsia="en-IN"/>
        </w:rPr>
        <w:t>Like other centralized systems, phishing detection tools might collect data for training machine learning models. However, without strict policies, this data can be misused—for profiling, unauthorized marketing, or even surveillance. To prevent misuse, organizations must adopt clear data governance policies, allow users to opt-out of data collection, and ensure transparency in how data is used and stored.</w:t>
      </w:r>
    </w:p>
    <w:p w14:paraId="1BA1E506" w14:textId="72722B9A" w:rsidR="009A4743" w:rsidRPr="00ED46FA" w:rsidRDefault="005C751F" w:rsidP="0053342F">
      <w:pPr>
        <w:pStyle w:val="ListParagraph"/>
        <w:widowControl/>
        <w:numPr>
          <w:ilvl w:val="0"/>
          <w:numId w:val="26"/>
        </w:numPr>
        <w:autoSpaceDE/>
        <w:autoSpaceDN/>
        <w:spacing w:before="100" w:beforeAutospacing="1" w:after="100" w:afterAutospacing="1" w:line="360" w:lineRule="auto"/>
        <w:rPr>
          <w:sz w:val="24"/>
          <w:szCs w:val="24"/>
          <w:lang w:val="en-IN" w:eastAsia="en-IN"/>
        </w:rPr>
      </w:pPr>
      <w:r w:rsidRPr="005C751F">
        <w:rPr>
          <w:b/>
          <w:bCs/>
          <w:sz w:val="24"/>
          <w:szCs w:val="24"/>
          <w:lang w:val="en-IN" w:eastAsia="en-IN"/>
        </w:rPr>
        <w:t>Lack of Transparency:</w:t>
      </w:r>
      <w:r w:rsidR="00D40027">
        <w:rPr>
          <w:sz w:val="24"/>
          <w:szCs w:val="24"/>
          <w:lang w:val="en-IN" w:eastAsia="en-IN"/>
        </w:rPr>
        <w:t xml:space="preserve"> </w:t>
      </w:r>
      <w:r w:rsidRPr="005C751F">
        <w:rPr>
          <w:sz w:val="24"/>
          <w:szCs w:val="24"/>
          <w:lang w:val="en-IN" w:eastAsia="en-IN"/>
        </w:rPr>
        <w:t xml:space="preserve">Some detection systems operate as black-box models, especially in commercial tools that do not disclose how URLs are flagged. This lack of transparency makes it difficult for users or administrators to validate decisions or understand the reasoning behind false positives. Open </w:t>
      </w:r>
      <w:r w:rsidRPr="00D40027">
        <w:rPr>
          <w:sz w:val="24"/>
          <w:szCs w:val="24"/>
          <w:lang w:val="en-IN" w:eastAsia="en-IN"/>
        </w:rPr>
        <w:t>models, explainable AI techniques, and documented rule sets can improve trust and accountability.</w:t>
      </w:r>
    </w:p>
    <w:p w14:paraId="1548D357" w14:textId="14BC4F84" w:rsidR="005C751F" w:rsidRPr="009A4743" w:rsidRDefault="005C751F" w:rsidP="0053342F">
      <w:pPr>
        <w:pStyle w:val="ListParagraph"/>
        <w:widowControl/>
        <w:numPr>
          <w:ilvl w:val="0"/>
          <w:numId w:val="26"/>
        </w:numPr>
        <w:autoSpaceDE/>
        <w:autoSpaceDN/>
        <w:spacing w:before="100" w:beforeAutospacing="1" w:after="100" w:afterAutospacing="1" w:line="360" w:lineRule="auto"/>
        <w:rPr>
          <w:sz w:val="24"/>
          <w:szCs w:val="24"/>
          <w:lang w:val="en-IN" w:eastAsia="en-IN"/>
        </w:rPr>
      </w:pPr>
      <w:r w:rsidRPr="005C751F">
        <w:rPr>
          <w:b/>
          <w:bCs/>
          <w:sz w:val="24"/>
          <w:szCs w:val="24"/>
          <w:lang w:val="en-IN" w:eastAsia="en-IN"/>
        </w:rPr>
        <w:t xml:space="preserve">Censorship and </w:t>
      </w:r>
      <w:r w:rsidR="00D40027" w:rsidRPr="005C751F">
        <w:rPr>
          <w:b/>
          <w:bCs/>
          <w:sz w:val="24"/>
          <w:szCs w:val="24"/>
          <w:lang w:val="en-IN" w:eastAsia="en-IN"/>
        </w:rPr>
        <w:t>Over blocking</w:t>
      </w:r>
      <w:r w:rsidRPr="005C751F">
        <w:rPr>
          <w:b/>
          <w:bCs/>
          <w:sz w:val="24"/>
          <w:szCs w:val="24"/>
          <w:lang w:val="en-IN" w:eastAsia="en-IN"/>
        </w:rPr>
        <w:t>:</w:t>
      </w:r>
      <w:r w:rsidR="00D40027">
        <w:rPr>
          <w:sz w:val="24"/>
          <w:szCs w:val="24"/>
          <w:lang w:val="en-IN" w:eastAsia="en-IN"/>
        </w:rPr>
        <w:t xml:space="preserve"> </w:t>
      </w:r>
      <w:r w:rsidRPr="005C751F">
        <w:rPr>
          <w:sz w:val="24"/>
          <w:szCs w:val="24"/>
          <w:lang w:val="en-IN" w:eastAsia="en-IN"/>
        </w:rPr>
        <w:t xml:space="preserve">Phishing detection engines can mistakenly block legitimate websites (false positives), disrupting access to useful resources. In severe cases, this might be </w:t>
      </w:r>
      <w:r w:rsidRPr="009A4743">
        <w:rPr>
          <w:sz w:val="24"/>
          <w:szCs w:val="24"/>
          <w:lang w:val="en-IN" w:eastAsia="en-IN"/>
        </w:rPr>
        <w:t>perceived as content censorship. To prevent misuse, detection systems must include appeal mechanisms or human-in-the-loop verification for flagged websites.</w:t>
      </w:r>
    </w:p>
    <w:p w14:paraId="46EBB13D" w14:textId="1D0F0C6A" w:rsidR="00555B94" w:rsidRDefault="005C751F" w:rsidP="0053342F">
      <w:pPr>
        <w:pStyle w:val="ListParagraph"/>
        <w:widowControl/>
        <w:numPr>
          <w:ilvl w:val="0"/>
          <w:numId w:val="26"/>
        </w:numPr>
        <w:autoSpaceDE/>
        <w:autoSpaceDN/>
        <w:spacing w:before="100" w:beforeAutospacing="1" w:after="100" w:afterAutospacing="1" w:line="360" w:lineRule="auto"/>
        <w:rPr>
          <w:sz w:val="24"/>
          <w:szCs w:val="24"/>
          <w:lang w:val="en-IN" w:eastAsia="en-IN"/>
        </w:rPr>
      </w:pPr>
      <w:r w:rsidRPr="005C751F">
        <w:rPr>
          <w:b/>
          <w:bCs/>
          <w:sz w:val="24"/>
          <w:szCs w:val="24"/>
          <w:lang w:val="en-IN" w:eastAsia="en-IN"/>
        </w:rPr>
        <w:t>Single Point of Failure:</w:t>
      </w:r>
      <w:r w:rsidR="00D40027">
        <w:rPr>
          <w:sz w:val="24"/>
          <w:szCs w:val="24"/>
          <w:lang w:val="en-IN" w:eastAsia="en-IN"/>
        </w:rPr>
        <w:t xml:space="preserve"> </w:t>
      </w:r>
      <w:r w:rsidRPr="005C751F">
        <w:rPr>
          <w:sz w:val="24"/>
          <w:szCs w:val="24"/>
          <w:lang w:val="en-IN" w:eastAsia="en-IN"/>
        </w:rPr>
        <w:t>Centralized detection systems are at risk of outages or server-side compromises. If the detection engine is unavailable, users might be left unprotected, or the system might fail to classify new threats. Redundancy through distributed architecture, load balancing, and edge computing solutions can reduce this risk.</w:t>
      </w:r>
    </w:p>
    <w:p w14:paraId="152B0D88" w14:textId="77777777" w:rsidR="00BE1DCB" w:rsidRPr="00BE1DCB" w:rsidRDefault="00BE1DCB" w:rsidP="00000C2A">
      <w:pPr>
        <w:pStyle w:val="ListParagraph"/>
        <w:widowControl/>
        <w:autoSpaceDE/>
        <w:autoSpaceDN/>
        <w:spacing w:before="100" w:beforeAutospacing="1" w:after="100" w:afterAutospacing="1" w:line="360" w:lineRule="auto"/>
        <w:ind w:left="1353" w:firstLine="0"/>
        <w:rPr>
          <w:sz w:val="24"/>
          <w:szCs w:val="24"/>
          <w:lang w:val="en-IN" w:eastAsia="en-IN"/>
        </w:rPr>
      </w:pPr>
    </w:p>
    <w:p w14:paraId="04705686" w14:textId="77777777" w:rsidR="007B4825" w:rsidRDefault="007B4825" w:rsidP="00555B94">
      <w:pPr>
        <w:pStyle w:val="Heading2"/>
        <w:ind w:left="1418" w:hanging="425"/>
        <w:rPr>
          <w:lang w:val="en-IN" w:eastAsia="en-IN"/>
        </w:rPr>
      </w:pPr>
    </w:p>
    <w:p w14:paraId="67F88E3D" w14:textId="77777777" w:rsidR="007B4825" w:rsidRDefault="007B4825" w:rsidP="00555B94">
      <w:pPr>
        <w:pStyle w:val="Heading2"/>
        <w:ind w:left="1418" w:hanging="425"/>
        <w:rPr>
          <w:lang w:val="en-IN" w:eastAsia="en-IN"/>
        </w:rPr>
      </w:pPr>
    </w:p>
    <w:p w14:paraId="725E7E6D" w14:textId="64B3FCDD" w:rsidR="009A4743" w:rsidRDefault="009A4743" w:rsidP="00555B94">
      <w:pPr>
        <w:pStyle w:val="Heading2"/>
        <w:ind w:left="1418" w:hanging="425"/>
      </w:pPr>
      <w:r>
        <w:rPr>
          <w:lang w:val="en-IN" w:eastAsia="en-IN"/>
        </w:rPr>
        <w:t>1.</w:t>
      </w:r>
      <w:r w:rsidR="00555B94">
        <w:rPr>
          <w:lang w:val="en-IN" w:eastAsia="en-IN"/>
        </w:rPr>
        <w:t>3</w:t>
      </w:r>
      <w:r>
        <w:rPr>
          <w:lang w:val="en-IN" w:eastAsia="en-IN"/>
        </w:rPr>
        <w:t xml:space="preserve"> </w:t>
      </w:r>
      <w:r>
        <w:t>Objectives</w:t>
      </w:r>
    </w:p>
    <w:p w14:paraId="2E251E59" w14:textId="77777777" w:rsidR="009A4743" w:rsidRPr="009A4743" w:rsidRDefault="009A4743" w:rsidP="0053342F">
      <w:pPr>
        <w:pStyle w:val="ListParagraph"/>
        <w:widowControl/>
        <w:numPr>
          <w:ilvl w:val="0"/>
          <w:numId w:val="26"/>
        </w:numPr>
        <w:autoSpaceDE/>
        <w:autoSpaceDN/>
        <w:spacing w:before="100" w:beforeAutospacing="1" w:after="100" w:afterAutospacing="1" w:line="360" w:lineRule="auto"/>
        <w:rPr>
          <w:sz w:val="24"/>
          <w:szCs w:val="24"/>
          <w:lang w:val="en-IN" w:eastAsia="en-IN"/>
        </w:rPr>
      </w:pPr>
      <w:r w:rsidRPr="009A4743">
        <w:rPr>
          <w:b/>
          <w:bCs/>
          <w:sz w:val="24"/>
          <w:szCs w:val="24"/>
          <w:lang w:val="en-IN" w:eastAsia="en-IN"/>
        </w:rPr>
        <w:t>To Develop an AI-Powered Phishing Detection System for Websites, Files, and Emails</w:t>
      </w:r>
      <w:r w:rsidRPr="009A4743">
        <w:rPr>
          <w:b/>
          <w:bCs/>
          <w:sz w:val="24"/>
          <w:szCs w:val="24"/>
          <w:lang w:val="en-IN" w:eastAsia="en-IN"/>
        </w:rPr>
        <w:br/>
      </w:r>
      <w:r w:rsidRPr="009A4743">
        <w:rPr>
          <w:sz w:val="24"/>
          <w:szCs w:val="24"/>
          <w:lang w:val="en-IN" w:eastAsia="en-IN"/>
        </w:rPr>
        <w:t>Justification: Phishing attacks occur across multiple digital platforms, including websites, emails, and file attachments. A comprehensive AI-based detection system will provide an integrated security solution that identifies phishing threats across these different channels, enhancing cybersecurity measures.</w:t>
      </w:r>
    </w:p>
    <w:p w14:paraId="5ACDA9FC" w14:textId="6EB35C66" w:rsidR="009A4743" w:rsidRPr="009A4743" w:rsidRDefault="009A4743" w:rsidP="0053342F">
      <w:pPr>
        <w:pStyle w:val="ListParagraph"/>
        <w:widowControl/>
        <w:numPr>
          <w:ilvl w:val="0"/>
          <w:numId w:val="26"/>
        </w:numPr>
        <w:autoSpaceDE/>
        <w:autoSpaceDN/>
        <w:spacing w:before="100" w:beforeAutospacing="1" w:after="100" w:afterAutospacing="1" w:line="360" w:lineRule="auto"/>
        <w:rPr>
          <w:sz w:val="24"/>
          <w:szCs w:val="24"/>
          <w:lang w:val="en-IN" w:eastAsia="en-IN"/>
        </w:rPr>
      </w:pPr>
      <w:r w:rsidRPr="009A4743">
        <w:rPr>
          <w:b/>
          <w:bCs/>
          <w:sz w:val="24"/>
          <w:szCs w:val="24"/>
          <w:lang w:val="en-IN" w:eastAsia="en-IN"/>
        </w:rPr>
        <w:t>To Utilize Machine Learning and Deep Learning Algorithms for Improved Accuracy</w:t>
      </w:r>
      <w:r w:rsidRPr="009A4743">
        <w:rPr>
          <w:b/>
          <w:bCs/>
          <w:sz w:val="24"/>
          <w:szCs w:val="24"/>
          <w:lang w:val="en-IN" w:eastAsia="en-IN"/>
        </w:rPr>
        <w:br/>
      </w:r>
      <w:r w:rsidRPr="009A4743">
        <w:rPr>
          <w:sz w:val="24"/>
          <w:szCs w:val="24"/>
          <w:lang w:val="en-IN" w:eastAsia="en-IN"/>
        </w:rPr>
        <w:t>Justification: Traditional rule-based and signature-based detection methods often fail against evolving phishing techniques. Implementing machine learning (ML) and deep learning (DL) models allows the system to adapt and improve its phishing detection capabilities by learning from new attack patterns.</w:t>
      </w:r>
    </w:p>
    <w:p w14:paraId="1EFEFF64" w14:textId="77777777" w:rsidR="009A4743" w:rsidRPr="009A4743" w:rsidRDefault="009A4743" w:rsidP="0053342F">
      <w:pPr>
        <w:pStyle w:val="ListParagraph"/>
        <w:widowControl/>
        <w:numPr>
          <w:ilvl w:val="0"/>
          <w:numId w:val="26"/>
        </w:numPr>
        <w:autoSpaceDE/>
        <w:autoSpaceDN/>
        <w:spacing w:before="100" w:beforeAutospacing="1" w:after="100" w:afterAutospacing="1" w:line="360" w:lineRule="auto"/>
        <w:rPr>
          <w:sz w:val="24"/>
          <w:szCs w:val="24"/>
          <w:lang w:val="en-IN" w:eastAsia="en-IN"/>
        </w:rPr>
      </w:pPr>
      <w:r w:rsidRPr="009A4743">
        <w:rPr>
          <w:b/>
          <w:bCs/>
          <w:sz w:val="24"/>
          <w:szCs w:val="24"/>
          <w:lang w:val="en-IN" w:eastAsia="en-IN"/>
        </w:rPr>
        <w:t>To Incorporate Natural Language Processing (NLP) for Email and Website Content Analysis</w:t>
      </w:r>
      <w:r w:rsidRPr="009A4743">
        <w:rPr>
          <w:b/>
          <w:bCs/>
          <w:sz w:val="24"/>
          <w:szCs w:val="24"/>
          <w:lang w:val="en-IN" w:eastAsia="en-IN"/>
        </w:rPr>
        <w:br/>
      </w:r>
      <w:r w:rsidRPr="009A4743">
        <w:rPr>
          <w:sz w:val="24"/>
          <w:szCs w:val="24"/>
          <w:lang w:val="en-IN" w:eastAsia="en-IN"/>
        </w:rPr>
        <w:t xml:space="preserve">Justification: Phishing emails and websites often use deceptive language to manipulate users. By integrating NLP techniques, the system can </w:t>
      </w:r>
      <w:proofErr w:type="spellStart"/>
      <w:r w:rsidRPr="009A4743">
        <w:rPr>
          <w:sz w:val="24"/>
          <w:szCs w:val="24"/>
          <w:lang w:val="en-IN" w:eastAsia="en-IN"/>
        </w:rPr>
        <w:t>analyze</w:t>
      </w:r>
      <w:proofErr w:type="spellEnd"/>
      <w:r w:rsidRPr="009A4743">
        <w:rPr>
          <w:sz w:val="24"/>
          <w:szCs w:val="24"/>
          <w:lang w:val="en-IN" w:eastAsia="en-IN"/>
        </w:rPr>
        <w:t xml:space="preserve"> textual content for suspicious patterns, such as urgent language, impersonation tactics, and keyword-based deception.</w:t>
      </w:r>
    </w:p>
    <w:p w14:paraId="7517DE37" w14:textId="30E57C16" w:rsidR="00E5158E" w:rsidRPr="00555B94" w:rsidRDefault="009A4743" w:rsidP="0053342F">
      <w:pPr>
        <w:pStyle w:val="ListParagraph"/>
        <w:widowControl/>
        <w:numPr>
          <w:ilvl w:val="0"/>
          <w:numId w:val="26"/>
        </w:numPr>
        <w:autoSpaceDE/>
        <w:autoSpaceDN/>
        <w:spacing w:after="100" w:afterAutospacing="1" w:line="360" w:lineRule="auto"/>
        <w:jc w:val="left"/>
        <w:rPr>
          <w:sz w:val="24"/>
          <w:szCs w:val="24"/>
          <w:lang w:val="en-IN" w:eastAsia="en-IN"/>
        </w:rPr>
      </w:pPr>
      <w:r w:rsidRPr="009A4743">
        <w:rPr>
          <w:b/>
          <w:bCs/>
          <w:sz w:val="24"/>
          <w:szCs w:val="24"/>
          <w:lang w:val="en-IN" w:eastAsia="en-IN"/>
        </w:rPr>
        <w:t>To Implement a URL-Based Phishing Detection Mechanism</w:t>
      </w:r>
      <w:r w:rsidRPr="009A4743">
        <w:rPr>
          <w:b/>
          <w:bCs/>
          <w:sz w:val="24"/>
          <w:szCs w:val="24"/>
          <w:lang w:val="en-IN" w:eastAsia="en-IN"/>
        </w:rPr>
        <w:br/>
      </w:r>
      <w:r w:rsidRPr="009A4743">
        <w:rPr>
          <w:sz w:val="24"/>
          <w:szCs w:val="24"/>
          <w:lang w:val="en-IN" w:eastAsia="en-IN"/>
        </w:rPr>
        <w:t>Justification: Many phishing attacks are conducted through malicious URLs that redirect users to fraudulent websites. AI-powered URL analysis can detect anomalies, domain spoofing, and</w:t>
      </w:r>
      <w:r>
        <w:rPr>
          <w:sz w:val="24"/>
          <w:szCs w:val="24"/>
          <w:lang w:val="en-IN" w:eastAsia="en-IN"/>
        </w:rPr>
        <w:t xml:space="preserve"> </w:t>
      </w:r>
      <w:r w:rsidRPr="009A4743">
        <w:rPr>
          <w:sz w:val="24"/>
          <w:szCs w:val="24"/>
          <w:lang w:val="en-IN" w:eastAsia="en-IN"/>
        </w:rPr>
        <w:t>suspicious redirections, reducing the risk of phishing attempts.</w:t>
      </w:r>
    </w:p>
    <w:p w14:paraId="45396FC3" w14:textId="77777777" w:rsidR="009A4743" w:rsidRPr="00E5158E" w:rsidRDefault="009A4743" w:rsidP="0053342F">
      <w:pPr>
        <w:pStyle w:val="ListParagraph"/>
        <w:widowControl/>
        <w:numPr>
          <w:ilvl w:val="0"/>
          <w:numId w:val="26"/>
        </w:numPr>
        <w:autoSpaceDE/>
        <w:autoSpaceDN/>
        <w:spacing w:after="100" w:afterAutospacing="1" w:line="360" w:lineRule="auto"/>
        <w:jc w:val="left"/>
        <w:rPr>
          <w:sz w:val="24"/>
          <w:szCs w:val="24"/>
          <w:lang w:val="en-IN" w:eastAsia="en-IN"/>
        </w:rPr>
      </w:pPr>
      <w:r w:rsidRPr="00E5158E">
        <w:rPr>
          <w:b/>
          <w:bCs/>
          <w:sz w:val="24"/>
          <w:szCs w:val="24"/>
          <w:lang w:val="en-IN" w:eastAsia="en-IN"/>
        </w:rPr>
        <w:t>To Provide an Automated Response Mechanism for Phishing Threats</w:t>
      </w:r>
      <w:r w:rsidRPr="00E5158E">
        <w:rPr>
          <w:b/>
          <w:bCs/>
          <w:sz w:val="24"/>
          <w:szCs w:val="24"/>
          <w:lang w:val="en-IN" w:eastAsia="en-IN"/>
        </w:rPr>
        <w:br/>
      </w:r>
      <w:r w:rsidRPr="00E5158E">
        <w:rPr>
          <w:sz w:val="24"/>
          <w:szCs w:val="24"/>
          <w:lang w:val="en-IN" w:eastAsia="en-IN"/>
        </w:rPr>
        <w:t>Justification: Detecting phishing attempts alone is not enough; an automated response system (such as email quarantining, warning messages, or URL blocking) can prevent users from engaging with malicious content and reduce the chances of data compromise.</w:t>
      </w:r>
    </w:p>
    <w:p w14:paraId="47816A66" w14:textId="3364EE95" w:rsidR="009A4743" w:rsidRDefault="009A4743" w:rsidP="0053342F">
      <w:pPr>
        <w:pStyle w:val="ListParagraph"/>
        <w:widowControl/>
        <w:numPr>
          <w:ilvl w:val="0"/>
          <w:numId w:val="26"/>
        </w:numPr>
        <w:autoSpaceDE/>
        <w:autoSpaceDN/>
        <w:spacing w:after="100" w:afterAutospacing="1" w:line="360" w:lineRule="auto"/>
        <w:jc w:val="left"/>
        <w:rPr>
          <w:sz w:val="24"/>
          <w:szCs w:val="24"/>
          <w:lang w:val="en-IN" w:eastAsia="en-IN"/>
        </w:rPr>
      </w:pPr>
      <w:r w:rsidRPr="00E5158E">
        <w:rPr>
          <w:b/>
          <w:bCs/>
          <w:sz w:val="24"/>
          <w:szCs w:val="24"/>
          <w:lang w:val="en-IN" w:eastAsia="en-IN"/>
        </w:rPr>
        <w:t>To Develop a User-Friendly Dashboard for Monitoring and Reporting Phishing Attempts</w:t>
      </w:r>
      <w:r w:rsidRPr="00E5158E">
        <w:rPr>
          <w:b/>
          <w:bCs/>
          <w:sz w:val="24"/>
          <w:szCs w:val="24"/>
          <w:lang w:val="en-IN" w:eastAsia="en-IN"/>
        </w:rPr>
        <w:br/>
      </w:r>
      <w:r w:rsidRPr="00E5158E">
        <w:rPr>
          <w:sz w:val="24"/>
          <w:szCs w:val="24"/>
          <w:lang w:val="en-IN" w:eastAsia="en-IN"/>
        </w:rPr>
        <w:t>Justification: A clear and accessible dashboard will enable security teams, IT administrators, and individual users to monitor phishing threats in real time, view reports, and take necessary actions to mitigate risks effectivel</w:t>
      </w:r>
      <w:r w:rsidR="00BE1DCB">
        <w:rPr>
          <w:sz w:val="24"/>
          <w:szCs w:val="24"/>
          <w:lang w:val="en-IN" w:eastAsia="en-IN"/>
        </w:rPr>
        <w:t>y</w:t>
      </w:r>
      <w:r w:rsidRPr="00BE1DCB">
        <w:rPr>
          <w:sz w:val="24"/>
          <w:szCs w:val="24"/>
          <w:lang w:val="en-IN" w:eastAsia="en-IN"/>
        </w:rPr>
        <w:t>.</w:t>
      </w:r>
    </w:p>
    <w:p w14:paraId="1C82D676" w14:textId="77777777" w:rsidR="00BE1DCB" w:rsidRDefault="00BE1DCB" w:rsidP="00BE1DCB">
      <w:pPr>
        <w:widowControl/>
        <w:autoSpaceDE/>
        <w:autoSpaceDN/>
        <w:spacing w:after="100" w:afterAutospacing="1" w:line="360" w:lineRule="auto"/>
        <w:rPr>
          <w:sz w:val="24"/>
          <w:szCs w:val="24"/>
          <w:lang w:val="en-IN" w:eastAsia="en-IN"/>
        </w:rPr>
      </w:pPr>
    </w:p>
    <w:p w14:paraId="069631A3" w14:textId="77777777" w:rsidR="00BE1DCB" w:rsidRDefault="00BE1DCB" w:rsidP="00BE1DCB">
      <w:pPr>
        <w:widowControl/>
        <w:autoSpaceDE/>
        <w:autoSpaceDN/>
        <w:spacing w:after="100" w:afterAutospacing="1" w:line="360" w:lineRule="auto"/>
        <w:rPr>
          <w:sz w:val="24"/>
          <w:szCs w:val="24"/>
          <w:lang w:val="en-IN" w:eastAsia="en-IN"/>
        </w:rPr>
      </w:pPr>
    </w:p>
    <w:p w14:paraId="642C29CD" w14:textId="77777777" w:rsidR="003E2A2B" w:rsidRPr="003E2A2B" w:rsidRDefault="003E2A2B" w:rsidP="003E2A2B">
      <w:pPr>
        <w:widowControl/>
        <w:autoSpaceDE/>
        <w:autoSpaceDN/>
        <w:spacing w:after="100" w:afterAutospacing="1" w:line="360" w:lineRule="auto"/>
        <w:rPr>
          <w:sz w:val="24"/>
          <w:szCs w:val="24"/>
          <w:lang w:val="en-IN" w:eastAsia="en-IN"/>
        </w:rPr>
      </w:pPr>
    </w:p>
    <w:p w14:paraId="58C82AB3" w14:textId="70847673" w:rsidR="000E59F3" w:rsidRDefault="000E59F3" w:rsidP="006733BE">
      <w:pPr>
        <w:pStyle w:val="Heading3"/>
        <w:rPr>
          <w:lang w:val="en-IN" w:eastAsia="en-IN"/>
        </w:rPr>
      </w:pPr>
      <w:r>
        <w:rPr>
          <w:lang w:val="en-IN" w:eastAsia="en-IN"/>
        </w:rPr>
        <w:t>1.</w:t>
      </w:r>
      <w:r w:rsidR="00F359F6">
        <w:rPr>
          <w:lang w:val="en-IN" w:eastAsia="en-IN"/>
        </w:rPr>
        <w:t>4</w:t>
      </w:r>
      <w:r>
        <w:rPr>
          <w:lang w:val="en-IN" w:eastAsia="en-IN"/>
        </w:rPr>
        <w:t xml:space="preserve"> Motivation</w:t>
      </w:r>
    </w:p>
    <w:p w14:paraId="0E17EB1D" w14:textId="77777777" w:rsidR="000E59F3" w:rsidRDefault="000E59F3" w:rsidP="000E59F3">
      <w:pPr>
        <w:pStyle w:val="Heading3"/>
        <w:rPr>
          <w:lang w:val="en-IN" w:eastAsia="en-IN"/>
        </w:rPr>
      </w:pPr>
    </w:p>
    <w:p w14:paraId="0F01309F" w14:textId="77777777" w:rsidR="000A349E" w:rsidRPr="000A349E" w:rsidRDefault="000A349E" w:rsidP="000A349E">
      <w:pPr>
        <w:spacing w:line="360" w:lineRule="auto"/>
        <w:ind w:left="709" w:right="287"/>
        <w:rPr>
          <w:sz w:val="24"/>
          <w:szCs w:val="24"/>
        </w:rPr>
      </w:pPr>
      <w:r w:rsidRPr="000A349E">
        <w:rPr>
          <w:sz w:val="24"/>
          <w:szCs w:val="24"/>
        </w:rPr>
        <w:t>In today's highly interconnected digital world, phishing remains one of the most widespread and damaging cyber threats, exploiting human trust to compromise sensitive data, financial resources, and critical infrastructure. Traditional rule-based and signature-based detection systems often fail to keep up with the rapidly evolving tactics of cybercriminals, especially when dealing with sophisticated phishing attacks hidden within websites, documents, and emails.</w:t>
      </w:r>
    </w:p>
    <w:p w14:paraId="3BB2F55D" w14:textId="77777777" w:rsidR="000A349E" w:rsidRPr="000A349E" w:rsidRDefault="000A349E" w:rsidP="000A349E">
      <w:pPr>
        <w:spacing w:line="360" w:lineRule="auto"/>
        <w:ind w:left="709" w:right="287"/>
        <w:rPr>
          <w:sz w:val="24"/>
          <w:szCs w:val="24"/>
        </w:rPr>
      </w:pPr>
    </w:p>
    <w:p w14:paraId="5B7BD410" w14:textId="77777777" w:rsidR="000A349E" w:rsidRPr="000A349E" w:rsidRDefault="000A349E" w:rsidP="000A349E">
      <w:pPr>
        <w:spacing w:line="360" w:lineRule="auto"/>
        <w:ind w:left="709" w:right="287"/>
        <w:rPr>
          <w:sz w:val="24"/>
          <w:szCs w:val="24"/>
        </w:rPr>
      </w:pPr>
      <w:r w:rsidRPr="000A349E">
        <w:rPr>
          <w:sz w:val="24"/>
          <w:szCs w:val="24"/>
        </w:rPr>
        <w:t>Given the rising number of phishing incidents targeting individuals, enterprises, and even governments, there is an urgent need for an intelligent, adaptive, and comprehensive defense mechanism. An AI-powered phishing detection system, capable of analyzing websites, files, and emails in real-time, offers a proactive approach by learning patterns, identifying subtle anomalies, and detecting zero-day phishing attacks with greater accuracy.</w:t>
      </w:r>
    </w:p>
    <w:p w14:paraId="38835D81" w14:textId="77777777" w:rsidR="000A349E" w:rsidRPr="000A349E" w:rsidRDefault="000A349E" w:rsidP="000A349E">
      <w:pPr>
        <w:spacing w:line="360" w:lineRule="auto"/>
        <w:ind w:left="709" w:right="287"/>
        <w:rPr>
          <w:sz w:val="24"/>
          <w:szCs w:val="24"/>
        </w:rPr>
      </w:pPr>
    </w:p>
    <w:p w14:paraId="22A6E2B9" w14:textId="77777777" w:rsidR="000A349E" w:rsidRPr="000A349E" w:rsidRDefault="000A349E" w:rsidP="000A349E">
      <w:pPr>
        <w:spacing w:line="360" w:lineRule="auto"/>
        <w:ind w:left="709" w:right="287"/>
        <w:rPr>
          <w:sz w:val="24"/>
          <w:szCs w:val="24"/>
        </w:rPr>
      </w:pPr>
      <w:r w:rsidRPr="000A349E">
        <w:rPr>
          <w:sz w:val="24"/>
          <w:szCs w:val="24"/>
        </w:rPr>
        <w:t>By leveraging machine learning, natural language processing, and computer vision techniques, the proposed system can automatically detect malicious intent across multiple mediums, significantly reducing the risk of data breaches, identity theft, and financial loss. Such a solution not only strengthens cybersecurity resilience but also instills greater confidence among users and organizations in their digital operations.</w:t>
      </w:r>
    </w:p>
    <w:p w14:paraId="3B6AE5DD" w14:textId="77777777" w:rsidR="000A349E" w:rsidRDefault="000A349E" w:rsidP="000E59F3">
      <w:pPr>
        <w:pStyle w:val="Heading3"/>
        <w:rPr>
          <w:lang w:val="en-IN" w:eastAsia="en-IN"/>
        </w:rPr>
      </w:pPr>
    </w:p>
    <w:p w14:paraId="1BF70D1A" w14:textId="1DBD54F7" w:rsidR="00FA6BBF" w:rsidRDefault="00FA6BBF" w:rsidP="000E59F3">
      <w:pPr>
        <w:pStyle w:val="Heading3"/>
        <w:rPr>
          <w:lang w:val="en-IN" w:eastAsia="en-IN"/>
        </w:rPr>
      </w:pPr>
      <w:r>
        <w:rPr>
          <w:lang w:val="en-IN" w:eastAsia="en-IN"/>
        </w:rPr>
        <w:t>1.</w:t>
      </w:r>
      <w:r w:rsidR="00F359F6">
        <w:rPr>
          <w:lang w:val="en-IN" w:eastAsia="en-IN"/>
        </w:rPr>
        <w:t xml:space="preserve">5 </w:t>
      </w:r>
      <w:r>
        <w:rPr>
          <w:lang w:val="en-IN" w:eastAsia="en-IN"/>
        </w:rPr>
        <w:t>Problem Definition</w:t>
      </w:r>
    </w:p>
    <w:p w14:paraId="5EA1E327" w14:textId="77777777" w:rsidR="008D357F" w:rsidRDefault="008D357F" w:rsidP="008D357F">
      <w:pPr>
        <w:pStyle w:val="NormalWeb"/>
        <w:spacing w:line="360" w:lineRule="auto"/>
        <w:ind w:left="567"/>
        <w:jc w:val="both"/>
      </w:pPr>
      <w:r>
        <w:t>Phishing attacks have emerged as one of the most prevalent cybersecurity threats, targeting individuals and organizations through deceptive websites, malicious email campaigns, and fraudulent file attachments. Cybercriminals employ sophisticated techniques such as domain spoofing, social engineering, and AI-generated phishing emails to steal sensitive information, including login credentials, financial data, and personal details. Traditional phishing detection methods, which rely on rule-based or signature-based techniques, struggle to keep up with the constantly evolving nature of phishing attacks, leading to increased risks of data breaches, financial loss, and reputational damage.</w:t>
      </w:r>
    </w:p>
    <w:p w14:paraId="7B9A5CCE" w14:textId="47E2EF40" w:rsidR="00FA6BBF" w:rsidRPr="004D635A" w:rsidRDefault="008D357F" w:rsidP="00BE1DCB">
      <w:pPr>
        <w:pStyle w:val="NormalWeb"/>
        <w:spacing w:line="360" w:lineRule="auto"/>
        <w:ind w:left="567"/>
        <w:jc w:val="both"/>
      </w:pPr>
      <w:r>
        <w:t xml:space="preserve">To address these challenges, an AI-powered phishing detection system is required to analyze websites, emails, and files using advanced machine learning, deep learning, and natural language processing </w:t>
      </w:r>
      <w:r>
        <w:lastRenderedPageBreak/>
        <w:t>(NLP) techniques. The system must be capable of detecting phishing attempts in real time while minimizing false positives and adapting to emerging phishing tactics. Additionally, it should provide automated threat response mechanisms, such as blocking malicious URLs, alerting users, and quarantining suspicious emails or files. The development of an intelligent, scalable, and adaptive phishing detection system will significantly enhance cybersecurity defenses and mitigate the risks posed by phishing attacks.</w:t>
      </w:r>
    </w:p>
    <w:p w14:paraId="5B39F576" w14:textId="6497AE13" w:rsidR="00263AF7" w:rsidRPr="00263AF7" w:rsidRDefault="004D635A" w:rsidP="00263AF7">
      <w:pPr>
        <w:pStyle w:val="Heading3"/>
        <w:rPr>
          <w:lang w:val="en-IN" w:eastAsia="en-IN"/>
        </w:rPr>
      </w:pPr>
      <w:r>
        <w:rPr>
          <w:lang w:val="en-IN" w:eastAsia="en-IN"/>
        </w:rPr>
        <w:t>1.6</w:t>
      </w:r>
      <w:r w:rsidR="00951DE8">
        <w:rPr>
          <w:lang w:val="en-IN" w:eastAsia="en-IN"/>
        </w:rPr>
        <w:t xml:space="preserve"> </w:t>
      </w:r>
      <w:r w:rsidR="00263AF7">
        <w:rPr>
          <w:lang w:val="en-IN" w:eastAsia="en-IN"/>
        </w:rPr>
        <w:t>O</w:t>
      </w:r>
      <w:r w:rsidR="00263AF7" w:rsidRPr="00263AF7">
        <w:rPr>
          <w:lang w:val="en-IN" w:eastAsia="en-IN"/>
        </w:rPr>
        <w:t>verview of the present work</w:t>
      </w:r>
    </w:p>
    <w:p w14:paraId="2C8B7450" w14:textId="77777777" w:rsidR="00D40027" w:rsidRDefault="00D40027" w:rsidP="00D40027"/>
    <w:p w14:paraId="31721189" w14:textId="77777777" w:rsidR="00343529" w:rsidRPr="00343529" w:rsidRDefault="00343529" w:rsidP="00343529">
      <w:pPr>
        <w:pStyle w:val="NormalWeb"/>
        <w:spacing w:line="360" w:lineRule="auto"/>
        <w:ind w:left="567"/>
        <w:jc w:val="both"/>
      </w:pPr>
      <w:r w:rsidRPr="00343529">
        <w:t>The present work focuses on the design and implementation of a robust phishing detection system using hybrid machine learning techniques, referred to as Phishing Detection System - Hybrid Machine Learning (PDS-HML). The system aims to accurately classify URLs as phishing or legitimate by leveraging the combined strengths of multiple machine learning and deep learning models.</w:t>
      </w:r>
    </w:p>
    <w:p w14:paraId="00177656" w14:textId="77777777" w:rsidR="00343529" w:rsidRPr="00343529" w:rsidRDefault="00343529" w:rsidP="00343529">
      <w:pPr>
        <w:pStyle w:val="NormalWeb"/>
        <w:spacing w:line="360" w:lineRule="auto"/>
        <w:ind w:left="567"/>
        <w:jc w:val="both"/>
      </w:pPr>
      <w:r w:rsidRPr="00343529">
        <w:t>Traditional phishing detection techniques, which rely solely on blacklists, rule-based engines, or singular machine learning classifiers, often struggle to adapt to dynamic and evolving phishing strategies. These limitations are primarily due to their inability to generalize to newly crafted URLs and obfuscated attack vectors.</w:t>
      </w:r>
    </w:p>
    <w:p w14:paraId="1F23723F" w14:textId="77777777" w:rsidR="00343529" w:rsidRDefault="00343529" w:rsidP="00343529">
      <w:pPr>
        <w:pStyle w:val="NormalWeb"/>
        <w:spacing w:line="360" w:lineRule="auto"/>
        <w:ind w:left="567"/>
        <w:jc w:val="both"/>
      </w:pPr>
      <w:r w:rsidRPr="00343529">
        <w:t>To overcome these challenges, this project proposes a hybrid architecture that integrates both conventional machine learning algorithms (such as Support Vector Machines, Random Forest, and Decision Trees) and deep learning models (such as LSTM and CNN). The system uses feature extraction techniques from URLs and the Document Object Model (DOM) of HTML pages, enabling it to identify subtle patterns that are indicative of phishing.</w:t>
      </w:r>
    </w:p>
    <w:p w14:paraId="5038EE0E" w14:textId="77777777" w:rsidR="00CC2058" w:rsidRPr="00CC2058" w:rsidRDefault="00CC2058" w:rsidP="00CC2058">
      <w:pPr>
        <w:pStyle w:val="NormalWeb"/>
        <w:spacing w:line="360" w:lineRule="auto"/>
        <w:ind w:left="567"/>
        <w:jc w:val="both"/>
        <w:rPr>
          <w:lang w:val="en-IN"/>
        </w:rPr>
      </w:pPr>
      <w:r w:rsidRPr="00CC2058">
        <w:rPr>
          <w:lang w:val="en-IN"/>
        </w:rPr>
        <w:t>Key components of this work include:</w:t>
      </w:r>
    </w:p>
    <w:p w14:paraId="33116495" w14:textId="77777777" w:rsidR="00CC2058" w:rsidRPr="00CC2058" w:rsidRDefault="00CC2058" w:rsidP="0053342F">
      <w:pPr>
        <w:pStyle w:val="NormalWeb"/>
        <w:numPr>
          <w:ilvl w:val="0"/>
          <w:numId w:val="27"/>
        </w:numPr>
        <w:tabs>
          <w:tab w:val="clear" w:pos="720"/>
          <w:tab w:val="num" w:pos="1418"/>
        </w:tabs>
        <w:spacing w:line="360" w:lineRule="auto"/>
        <w:ind w:left="1134" w:hanging="141"/>
        <w:jc w:val="both"/>
        <w:rPr>
          <w:lang w:val="en-IN"/>
        </w:rPr>
      </w:pPr>
      <w:r w:rsidRPr="00CC2058">
        <w:rPr>
          <w:lang w:val="en-IN"/>
        </w:rPr>
        <w:t>Feature extraction from both static URL characteristics (length, domain, presence of symbols) and HTML-based features (link counts, script tags, etc.).</w:t>
      </w:r>
    </w:p>
    <w:p w14:paraId="3D4C6545" w14:textId="77777777" w:rsidR="00CC2058" w:rsidRPr="00CC2058" w:rsidRDefault="00CC2058" w:rsidP="0053342F">
      <w:pPr>
        <w:pStyle w:val="NormalWeb"/>
        <w:numPr>
          <w:ilvl w:val="0"/>
          <w:numId w:val="27"/>
        </w:numPr>
        <w:tabs>
          <w:tab w:val="clear" w:pos="720"/>
          <w:tab w:val="num" w:pos="1418"/>
        </w:tabs>
        <w:spacing w:line="360" w:lineRule="auto"/>
        <w:ind w:left="1134" w:hanging="141"/>
        <w:jc w:val="both"/>
        <w:rPr>
          <w:lang w:val="en-IN"/>
        </w:rPr>
      </w:pPr>
      <w:r w:rsidRPr="00CC2058">
        <w:rPr>
          <w:lang w:val="en-IN"/>
        </w:rPr>
        <w:t>Ensemble learning techniques for combining classifiers and improving detection robustness.</w:t>
      </w:r>
    </w:p>
    <w:p w14:paraId="36D5EA4C" w14:textId="77777777" w:rsidR="00CC2058" w:rsidRPr="00CC2058" w:rsidRDefault="00CC2058" w:rsidP="0053342F">
      <w:pPr>
        <w:pStyle w:val="NormalWeb"/>
        <w:numPr>
          <w:ilvl w:val="0"/>
          <w:numId w:val="27"/>
        </w:numPr>
        <w:tabs>
          <w:tab w:val="clear" w:pos="720"/>
          <w:tab w:val="num" w:pos="1418"/>
        </w:tabs>
        <w:spacing w:line="360" w:lineRule="auto"/>
        <w:ind w:left="1134" w:hanging="141"/>
        <w:jc w:val="both"/>
        <w:rPr>
          <w:lang w:val="en-IN"/>
        </w:rPr>
      </w:pPr>
      <w:r w:rsidRPr="00CC2058">
        <w:rPr>
          <w:lang w:val="en-IN"/>
        </w:rPr>
        <w:t>Evaluation of model performance using standard metrics like accuracy, precision, recall, and F1-score on publicly available phishing datasets.</w:t>
      </w:r>
    </w:p>
    <w:p w14:paraId="478A4478" w14:textId="77777777" w:rsidR="00CC2058" w:rsidRPr="00CC2058" w:rsidRDefault="00CC2058" w:rsidP="00CC2058">
      <w:pPr>
        <w:pStyle w:val="NormalWeb"/>
        <w:spacing w:line="360" w:lineRule="auto"/>
        <w:ind w:left="567"/>
        <w:jc w:val="both"/>
        <w:rPr>
          <w:lang w:val="en-IN"/>
        </w:rPr>
      </w:pPr>
      <w:r w:rsidRPr="00CC2058">
        <w:rPr>
          <w:lang w:val="en-IN"/>
        </w:rPr>
        <w:t>The hybrid approach not only enhances detection accuracy but also reduces false positives and adapts better to unseen data. The proposed PDS-HML system contributes to improving cybersecurity measures by offering a scalable and intelligent solution against phishing threats in real-time environments.</w:t>
      </w:r>
    </w:p>
    <w:p w14:paraId="5AA43741" w14:textId="77777777" w:rsidR="00F359F6" w:rsidRDefault="00F359F6" w:rsidP="00D40027"/>
    <w:p w14:paraId="3E45CCCA" w14:textId="77777777" w:rsidR="007C733D" w:rsidRDefault="007C733D" w:rsidP="00D40027"/>
    <w:p w14:paraId="1AF5CA8C" w14:textId="77777777" w:rsidR="00343529" w:rsidRDefault="00343529" w:rsidP="00CC2058">
      <w:pPr>
        <w:pStyle w:val="Heading3"/>
      </w:pPr>
      <w:r>
        <w:t>1.7 B</w:t>
      </w:r>
      <w:r w:rsidR="00CC2058">
        <w:t>ackground</w:t>
      </w:r>
    </w:p>
    <w:p w14:paraId="47A17FC9" w14:textId="77777777" w:rsidR="00CC2058" w:rsidRDefault="00CC2058" w:rsidP="009E3A1E">
      <w:pPr>
        <w:pStyle w:val="Heading3"/>
        <w:ind w:left="0" w:firstLine="0"/>
      </w:pPr>
    </w:p>
    <w:p w14:paraId="4DE2005F" w14:textId="77777777" w:rsidR="00F139D2" w:rsidRPr="00F139D2" w:rsidRDefault="00F139D2" w:rsidP="00F139D2">
      <w:pPr>
        <w:pStyle w:val="NormalWeb"/>
        <w:spacing w:line="360" w:lineRule="auto"/>
        <w:ind w:left="567"/>
        <w:jc w:val="both"/>
        <w:rPr>
          <w:lang w:val="en-IN"/>
        </w:rPr>
      </w:pPr>
      <w:r w:rsidRPr="00F139D2">
        <w:rPr>
          <w:lang w:val="en-IN"/>
        </w:rPr>
        <w:t>The rise of the Internet has significantly transformed how individuals communicate, conduct business, and access information. While this digital transformation has brought about unprecedented convenience and efficiency, it has also introduced a wide range of security threats. One of the most pervasive and damaging among them is phishing—a cyber-attack that deceives users into revealing confidential information such as login credentials, financial details, or personal data.</w:t>
      </w:r>
    </w:p>
    <w:p w14:paraId="72351EBD" w14:textId="77777777" w:rsidR="00F139D2" w:rsidRDefault="00F139D2" w:rsidP="00F139D2">
      <w:pPr>
        <w:pStyle w:val="NormalWeb"/>
        <w:spacing w:line="360" w:lineRule="auto"/>
        <w:ind w:left="567"/>
        <w:jc w:val="both"/>
        <w:rPr>
          <w:lang w:val="en-IN"/>
        </w:rPr>
      </w:pPr>
      <w:r w:rsidRPr="00F139D2">
        <w:rPr>
          <w:lang w:val="en-IN"/>
        </w:rPr>
        <w:t>Phishing attacks typically use fake or deceptive websites that closely mimic legitimate ones. These websites are spread via email, social media, or malicious advertisements, tricking users into thinking they are interacting with a trustworthy source. Despite growing awareness, phishing continues to be a major cause of security breaches worldwide.</w:t>
      </w:r>
    </w:p>
    <w:p w14:paraId="421C9178" w14:textId="3B1456B9" w:rsidR="009E3A1E" w:rsidRDefault="009E3A1E" w:rsidP="00F139D2">
      <w:pPr>
        <w:pStyle w:val="NormalWeb"/>
        <w:spacing w:line="360" w:lineRule="auto"/>
        <w:ind w:left="567"/>
        <w:jc w:val="both"/>
      </w:pPr>
      <w:r w:rsidRPr="009E3A1E">
        <w:t>To address this issue, researchers have employed several techniques including heuristic methods, blacklist-based detection, and machine learning (ML) models. Blacklist-based systems, while fast, cannot identify newly launched phishing websites. Heuristic and rule-based systems are more flexible but often lack precision. Machine learning-based methods, trained on large datasets of URLs and website features, have shown better adaptability in recognizing malicious patterns.</w:t>
      </w:r>
    </w:p>
    <w:p w14:paraId="5CF30BE0" w14:textId="77777777" w:rsidR="009E3A1E" w:rsidRDefault="009E3A1E" w:rsidP="009E3A1E">
      <w:pPr>
        <w:pStyle w:val="NormalWeb"/>
        <w:spacing w:line="360" w:lineRule="auto"/>
        <w:ind w:left="567"/>
        <w:jc w:val="both"/>
      </w:pPr>
      <w:r w:rsidRPr="009E3A1E">
        <w:t>However, standalone ML techniques have limitations in generalizing across evolving attack patterns. Recent advancements have seen the integration of deep learning models and ensemble techniques into phishing detection, allowing systems to identify complex patterns and subtle indicators more effectively.</w:t>
      </w:r>
    </w:p>
    <w:p w14:paraId="01DA02B6" w14:textId="77777777" w:rsidR="00134E17" w:rsidRDefault="00134E17" w:rsidP="009E3A1E">
      <w:pPr>
        <w:pStyle w:val="NormalWeb"/>
        <w:spacing w:line="360" w:lineRule="auto"/>
        <w:ind w:left="567"/>
        <w:jc w:val="both"/>
      </w:pPr>
    </w:p>
    <w:p w14:paraId="556BD1F8" w14:textId="77777777" w:rsidR="00134E17" w:rsidRDefault="00134E17" w:rsidP="009E3A1E">
      <w:pPr>
        <w:pStyle w:val="NormalWeb"/>
        <w:spacing w:line="360" w:lineRule="auto"/>
        <w:ind w:left="567"/>
        <w:jc w:val="both"/>
      </w:pPr>
    </w:p>
    <w:p w14:paraId="0EFA16C0" w14:textId="77777777" w:rsidR="00FC32E8" w:rsidRDefault="00FC32E8" w:rsidP="009E3A1E">
      <w:pPr>
        <w:pStyle w:val="NormalWeb"/>
        <w:spacing w:line="360" w:lineRule="auto"/>
        <w:ind w:left="567"/>
        <w:jc w:val="both"/>
        <w:rPr>
          <w:lang w:val="en-IN"/>
        </w:rPr>
      </w:pPr>
    </w:p>
    <w:p w14:paraId="47839FC2" w14:textId="79D2342F" w:rsidR="00FC32E8" w:rsidRPr="009E3A1E" w:rsidRDefault="00FC32E8" w:rsidP="009E3A1E">
      <w:pPr>
        <w:pStyle w:val="NormalWeb"/>
        <w:spacing w:line="360" w:lineRule="auto"/>
        <w:ind w:left="567"/>
        <w:jc w:val="both"/>
        <w:rPr>
          <w:lang w:val="en-IN"/>
        </w:rPr>
        <w:sectPr w:rsidR="00FC32E8" w:rsidRPr="009E3A1E" w:rsidSect="00B0572E">
          <w:headerReference w:type="default" r:id="rId10"/>
          <w:footerReference w:type="default" r:id="rId11"/>
          <w:pgSz w:w="11910" w:h="16840"/>
          <w:pgMar w:top="940" w:right="853" w:bottom="1560" w:left="566" w:header="576" w:footer="944" w:gutter="0"/>
          <w:pgNumType w:start="11"/>
          <w:cols w:space="720"/>
        </w:sectPr>
      </w:pPr>
    </w:p>
    <w:p w14:paraId="71454BC3" w14:textId="077222D7" w:rsidR="00FC32E8" w:rsidRDefault="00134E17" w:rsidP="00134E17">
      <w:pPr>
        <w:pStyle w:val="Heading3"/>
        <w:ind w:left="567" w:hanging="141"/>
      </w:pPr>
      <w:r>
        <w:lastRenderedPageBreak/>
        <w:tab/>
      </w:r>
    </w:p>
    <w:p w14:paraId="549AD709" w14:textId="4439EB57" w:rsidR="00670E14" w:rsidRDefault="00FC32E8" w:rsidP="00FC32E8">
      <w:pPr>
        <w:pStyle w:val="Heading3"/>
      </w:pPr>
      <w:r>
        <w:t>1.8</w:t>
      </w:r>
      <w:r w:rsidR="00134E17">
        <w:t xml:space="preserve"> Organization</w:t>
      </w:r>
      <w:r w:rsidR="00134E17" w:rsidRPr="00134E17">
        <w:t xml:space="preserve"> </w:t>
      </w:r>
      <w:r w:rsidR="00134E17">
        <w:t>of</w:t>
      </w:r>
      <w:r w:rsidR="00134E17" w:rsidRPr="00134E17">
        <w:t xml:space="preserve"> Report</w:t>
      </w:r>
    </w:p>
    <w:p w14:paraId="53385813" w14:textId="77777777" w:rsidR="00670E14" w:rsidRDefault="00E323A1">
      <w:pPr>
        <w:pStyle w:val="BodyText"/>
        <w:spacing w:before="185" w:line="360" w:lineRule="auto"/>
        <w:ind w:left="708" w:right="144"/>
        <w:jc w:val="both"/>
      </w:pPr>
      <w:r>
        <w:t>This report is organized as 6 chapters namely, Introduction, Analysis, Design, Implementation, Testing and lastly Conclusion and Future Enhancements.</w:t>
      </w:r>
    </w:p>
    <w:p w14:paraId="3397A8A5" w14:textId="77777777" w:rsidR="00670E14" w:rsidRDefault="00E323A1">
      <w:pPr>
        <w:pStyle w:val="BodyText"/>
        <w:spacing w:line="360" w:lineRule="auto"/>
        <w:ind w:left="708" w:right="144"/>
        <w:jc w:val="both"/>
      </w:pPr>
      <w:r>
        <w:rPr>
          <w:b/>
        </w:rPr>
        <w:t xml:space="preserve">Chapter 1: </w:t>
      </w:r>
      <w:r>
        <w:t>Describes about Introduction which includes Overview, Problem Statement, Objectives, Limitations and the Literature Survey.</w:t>
      </w:r>
    </w:p>
    <w:p w14:paraId="5C2D9051" w14:textId="77777777" w:rsidR="00670E14" w:rsidRDefault="00E323A1">
      <w:pPr>
        <w:pStyle w:val="BodyText"/>
        <w:spacing w:line="360" w:lineRule="auto"/>
        <w:ind w:left="708" w:right="136"/>
        <w:jc w:val="both"/>
      </w:pPr>
      <w:r>
        <w:rPr>
          <w:b/>
        </w:rPr>
        <w:t xml:space="preserve">Chapter 2: </w:t>
      </w:r>
      <w:r>
        <w:t>Describe about the summary of the prior works, outcome of the review, problem identified from the review and details about the proposed work.</w:t>
      </w:r>
    </w:p>
    <w:p w14:paraId="4B2D65B6" w14:textId="77777777" w:rsidR="00BE1DCB" w:rsidRDefault="00E323A1">
      <w:pPr>
        <w:pStyle w:val="BodyText"/>
        <w:spacing w:line="360" w:lineRule="auto"/>
        <w:ind w:left="708" w:right="138"/>
        <w:jc w:val="both"/>
      </w:pPr>
      <w:r>
        <w:rPr>
          <w:b/>
        </w:rPr>
        <w:t xml:space="preserve">Chapter 3: </w:t>
      </w:r>
      <w:r>
        <w:t>Describes about System Requirements that contains the functional and non-functional requirements</w:t>
      </w:r>
      <w:r>
        <w:rPr>
          <w:spacing w:val="-13"/>
        </w:rPr>
        <w:t xml:space="preserve"> </w:t>
      </w:r>
      <w:r>
        <w:t>of</w:t>
      </w:r>
      <w:r>
        <w:rPr>
          <w:spacing w:val="-14"/>
        </w:rPr>
        <w:t xml:space="preserve"> </w:t>
      </w:r>
      <w:r>
        <w:t>the</w:t>
      </w:r>
      <w:r>
        <w:rPr>
          <w:spacing w:val="-14"/>
        </w:rPr>
        <w:t xml:space="preserve"> </w:t>
      </w:r>
      <w:r>
        <w:t>system,</w:t>
      </w:r>
      <w:r>
        <w:rPr>
          <w:spacing w:val="-13"/>
        </w:rPr>
        <w:t xml:space="preserve"> </w:t>
      </w:r>
      <w:r>
        <w:t>along</w:t>
      </w:r>
      <w:r>
        <w:rPr>
          <w:spacing w:val="-13"/>
        </w:rPr>
        <w:t xml:space="preserve"> </w:t>
      </w:r>
      <w:r>
        <w:t>with</w:t>
      </w:r>
      <w:r>
        <w:rPr>
          <w:spacing w:val="-14"/>
        </w:rPr>
        <w:t xml:space="preserve"> </w:t>
      </w:r>
      <w:r>
        <w:t>the</w:t>
      </w:r>
      <w:r>
        <w:rPr>
          <w:spacing w:val="-14"/>
        </w:rPr>
        <w:t xml:space="preserve"> </w:t>
      </w:r>
      <w:r>
        <w:t>details</w:t>
      </w:r>
      <w:r>
        <w:rPr>
          <w:spacing w:val="-14"/>
        </w:rPr>
        <w:t xml:space="preserve"> </w:t>
      </w:r>
      <w:r>
        <w:t>of</w:t>
      </w:r>
      <w:r>
        <w:rPr>
          <w:spacing w:val="-14"/>
        </w:rPr>
        <w:t xml:space="preserve"> </w:t>
      </w:r>
      <w:r>
        <w:t>specific</w:t>
      </w:r>
      <w:r>
        <w:rPr>
          <w:spacing w:val="-14"/>
        </w:rPr>
        <w:t xml:space="preserve"> </w:t>
      </w:r>
      <w:r>
        <w:t>hardware</w:t>
      </w:r>
      <w:r>
        <w:rPr>
          <w:spacing w:val="-14"/>
        </w:rPr>
        <w:t xml:space="preserve"> </w:t>
      </w:r>
      <w:r>
        <w:t>and</w:t>
      </w:r>
      <w:r>
        <w:rPr>
          <w:spacing w:val="-11"/>
        </w:rPr>
        <w:t xml:space="preserve"> </w:t>
      </w:r>
      <w:r>
        <w:t>software</w:t>
      </w:r>
      <w:r>
        <w:rPr>
          <w:spacing w:val="-14"/>
        </w:rPr>
        <w:t xml:space="preserve"> </w:t>
      </w:r>
      <w:r>
        <w:t>that</w:t>
      </w:r>
      <w:r>
        <w:rPr>
          <w:spacing w:val="-13"/>
        </w:rPr>
        <w:t xml:space="preserve"> </w:t>
      </w:r>
      <w:r>
        <w:t>has</w:t>
      </w:r>
      <w:r>
        <w:rPr>
          <w:spacing w:val="-13"/>
        </w:rPr>
        <w:t xml:space="preserve"> </w:t>
      </w:r>
      <w:r>
        <w:t>been</w:t>
      </w:r>
      <w:r>
        <w:rPr>
          <w:spacing w:val="-13"/>
        </w:rPr>
        <w:t xml:space="preserve"> </w:t>
      </w:r>
      <w:r>
        <w:t xml:space="preserve">utilized. </w:t>
      </w:r>
    </w:p>
    <w:p w14:paraId="5B064D1D" w14:textId="2F75899F" w:rsidR="00670E14" w:rsidRDefault="00E323A1">
      <w:pPr>
        <w:pStyle w:val="BodyText"/>
        <w:spacing w:line="360" w:lineRule="auto"/>
        <w:ind w:left="708" w:right="138"/>
        <w:jc w:val="both"/>
      </w:pPr>
      <w:r>
        <w:rPr>
          <w:b/>
        </w:rPr>
        <w:t>Chapter</w:t>
      </w:r>
      <w:r>
        <w:rPr>
          <w:b/>
          <w:spacing w:val="-11"/>
        </w:rPr>
        <w:t xml:space="preserve"> </w:t>
      </w:r>
      <w:r>
        <w:rPr>
          <w:b/>
        </w:rPr>
        <w:t>4:</w:t>
      </w:r>
      <w:r>
        <w:rPr>
          <w:b/>
          <w:spacing w:val="-8"/>
        </w:rPr>
        <w:t xml:space="preserve"> </w:t>
      </w:r>
      <w:r>
        <w:t>Describes</w:t>
      </w:r>
      <w:r>
        <w:rPr>
          <w:spacing w:val="-9"/>
        </w:rPr>
        <w:t xml:space="preserve"> </w:t>
      </w:r>
      <w:r>
        <w:t>about</w:t>
      </w:r>
      <w:r>
        <w:rPr>
          <w:spacing w:val="-9"/>
        </w:rPr>
        <w:t xml:space="preserve"> </w:t>
      </w:r>
      <w:r>
        <w:t>the</w:t>
      </w:r>
      <w:r>
        <w:rPr>
          <w:spacing w:val="-10"/>
        </w:rPr>
        <w:t xml:space="preserve"> </w:t>
      </w:r>
      <w:r>
        <w:t>System</w:t>
      </w:r>
      <w:r>
        <w:rPr>
          <w:spacing w:val="-9"/>
        </w:rPr>
        <w:t xml:space="preserve"> </w:t>
      </w:r>
      <w:r>
        <w:t>Design</w:t>
      </w:r>
      <w:r>
        <w:rPr>
          <w:spacing w:val="-9"/>
        </w:rPr>
        <w:t xml:space="preserve"> </w:t>
      </w:r>
      <w:r>
        <w:t>that</w:t>
      </w:r>
      <w:r>
        <w:rPr>
          <w:spacing w:val="-9"/>
        </w:rPr>
        <w:t xml:space="preserve"> </w:t>
      </w:r>
      <w:r>
        <w:t>explains</w:t>
      </w:r>
      <w:r>
        <w:rPr>
          <w:spacing w:val="-9"/>
        </w:rPr>
        <w:t xml:space="preserve"> </w:t>
      </w:r>
      <w:r>
        <w:t>the</w:t>
      </w:r>
      <w:r>
        <w:rPr>
          <w:spacing w:val="-8"/>
        </w:rPr>
        <w:t xml:space="preserve"> </w:t>
      </w:r>
      <w:r>
        <w:t>architecture</w:t>
      </w:r>
      <w:r>
        <w:rPr>
          <w:spacing w:val="-11"/>
        </w:rPr>
        <w:t xml:space="preserve"> </w:t>
      </w:r>
      <w:r>
        <w:t>of</w:t>
      </w:r>
      <w:r>
        <w:rPr>
          <w:spacing w:val="-10"/>
        </w:rPr>
        <w:t xml:space="preserve"> </w:t>
      </w:r>
      <w:r>
        <w:t>the</w:t>
      </w:r>
      <w:r>
        <w:rPr>
          <w:spacing w:val="-8"/>
        </w:rPr>
        <w:t xml:space="preserve"> </w:t>
      </w:r>
      <w:r>
        <w:t>system</w:t>
      </w:r>
      <w:r>
        <w:rPr>
          <w:spacing w:val="-9"/>
        </w:rPr>
        <w:t xml:space="preserve"> </w:t>
      </w:r>
      <w:r>
        <w:t>along</w:t>
      </w:r>
      <w:r>
        <w:rPr>
          <w:spacing w:val="-9"/>
        </w:rPr>
        <w:t xml:space="preserve"> </w:t>
      </w:r>
      <w:r>
        <w:t>with</w:t>
      </w:r>
      <w:r>
        <w:rPr>
          <w:spacing w:val="-10"/>
        </w:rPr>
        <w:t xml:space="preserve"> </w:t>
      </w:r>
      <w:r>
        <w:t>the control flow between the integrated components.</w:t>
      </w:r>
    </w:p>
    <w:p w14:paraId="1BC93BA3" w14:textId="77777777" w:rsidR="00670E14" w:rsidRDefault="00E323A1">
      <w:pPr>
        <w:pStyle w:val="BodyText"/>
        <w:spacing w:before="1" w:line="360" w:lineRule="auto"/>
        <w:ind w:left="708" w:right="137"/>
        <w:jc w:val="both"/>
      </w:pPr>
      <w:r>
        <w:rPr>
          <w:b/>
        </w:rPr>
        <w:t>Chapter</w:t>
      </w:r>
      <w:r>
        <w:rPr>
          <w:b/>
          <w:spacing w:val="-9"/>
        </w:rPr>
        <w:t xml:space="preserve"> </w:t>
      </w:r>
      <w:r>
        <w:rPr>
          <w:b/>
        </w:rPr>
        <w:t>5:</w:t>
      </w:r>
      <w:r>
        <w:rPr>
          <w:b/>
          <w:spacing w:val="-9"/>
        </w:rPr>
        <w:t xml:space="preserve"> </w:t>
      </w:r>
      <w:r>
        <w:t>Describes</w:t>
      </w:r>
      <w:r>
        <w:rPr>
          <w:spacing w:val="-8"/>
        </w:rPr>
        <w:t xml:space="preserve"> </w:t>
      </w:r>
      <w:r>
        <w:t>the</w:t>
      </w:r>
      <w:r>
        <w:rPr>
          <w:spacing w:val="-7"/>
        </w:rPr>
        <w:t xml:space="preserve"> </w:t>
      </w:r>
      <w:r>
        <w:t>Implementation</w:t>
      </w:r>
      <w:r>
        <w:rPr>
          <w:spacing w:val="-8"/>
        </w:rPr>
        <w:t xml:space="preserve"> </w:t>
      </w:r>
      <w:r>
        <w:t>which</w:t>
      </w:r>
      <w:r>
        <w:rPr>
          <w:spacing w:val="-8"/>
        </w:rPr>
        <w:t xml:space="preserve"> </w:t>
      </w:r>
      <w:r>
        <w:t>consists</w:t>
      </w:r>
      <w:r>
        <w:rPr>
          <w:spacing w:val="-8"/>
        </w:rPr>
        <w:t xml:space="preserve"> </w:t>
      </w:r>
      <w:r>
        <w:t>of</w:t>
      </w:r>
      <w:r>
        <w:rPr>
          <w:spacing w:val="-9"/>
        </w:rPr>
        <w:t xml:space="preserve"> </w:t>
      </w:r>
      <w:r>
        <w:t>details</w:t>
      </w:r>
      <w:r>
        <w:rPr>
          <w:spacing w:val="-8"/>
        </w:rPr>
        <w:t xml:space="preserve"> </w:t>
      </w:r>
      <w:r>
        <w:t>of</w:t>
      </w:r>
      <w:r>
        <w:rPr>
          <w:spacing w:val="-10"/>
        </w:rPr>
        <w:t xml:space="preserve"> </w:t>
      </w:r>
      <w:r>
        <w:t>specific</w:t>
      </w:r>
      <w:r>
        <w:rPr>
          <w:spacing w:val="-9"/>
        </w:rPr>
        <w:t xml:space="preserve"> </w:t>
      </w:r>
      <w:r>
        <w:t>modules</w:t>
      </w:r>
      <w:r>
        <w:rPr>
          <w:spacing w:val="-9"/>
        </w:rPr>
        <w:t xml:space="preserve"> </w:t>
      </w:r>
      <w:r>
        <w:t>of</w:t>
      </w:r>
      <w:r>
        <w:rPr>
          <w:spacing w:val="-9"/>
        </w:rPr>
        <w:t xml:space="preserve"> </w:t>
      </w:r>
      <w:r>
        <w:t>the</w:t>
      </w:r>
      <w:r>
        <w:rPr>
          <w:spacing w:val="-9"/>
        </w:rPr>
        <w:t xml:space="preserve"> </w:t>
      </w:r>
      <w:r>
        <w:t>system</w:t>
      </w:r>
      <w:r>
        <w:rPr>
          <w:spacing w:val="-10"/>
        </w:rPr>
        <w:t xml:space="preserve"> </w:t>
      </w:r>
      <w:r>
        <w:t>and how they are integrated to form the system as a whole.</w:t>
      </w:r>
    </w:p>
    <w:p w14:paraId="17659799" w14:textId="77777777" w:rsidR="00BE1DCB" w:rsidRDefault="00E323A1">
      <w:pPr>
        <w:pStyle w:val="BodyText"/>
        <w:spacing w:line="360" w:lineRule="auto"/>
        <w:ind w:left="708" w:right="147"/>
      </w:pPr>
      <w:r>
        <w:rPr>
          <w:b/>
        </w:rPr>
        <w:t xml:space="preserve">Chapter 6: </w:t>
      </w:r>
      <w:r>
        <w:t>Describes about Testing that consists of unit testing of specific sensors, integration testing</w:t>
      </w:r>
      <w:r>
        <w:rPr>
          <w:spacing w:val="40"/>
        </w:rPr>
        <w:t xml:space="preserve"> </w:t>
      </w:r>
      <w:r>
        <w:t>and</w:t>
      </w:r>
      <w:r>
        <w:rPr>
          <w:spacing w:val="-10"/>
        </w:rPr>
        <w:t xml:space="preserve"> </w:t>
      </w:r>
      <w:r>
        <w:t>system</w:t>
      </w:r>
      <w:r>
        <w:rPr>
          <w:spacing w:val="-9"/>
        </w:rPr>
        <w:t xml:space="preserve"> </w:t>
      </w:r>
      <w:r>
        <w:t>testing</w:t>
      </w:r>
      <w:r>
        <w:rPr>
          <w:spacing w:val="-9"/>
        </w:rPr>
        <w:t xml:space="preserve"> </w:t>
      </w:r>
      <w:r>
        <w:t>of</w:t>
      </w:r>
      <w:r>
        <w:rPr>
          <w:spacing w:val="-8"/>
        </w:rPr>
        <w:t xml:space="preserve"> </w:t>
      </w:r>
      <w:r>
        <w:t>the</w:t>
      </w:r>
      <w:r>
        <w:rPr>
          <w:spacing w:val="-8"/>
        </w:rPr>
        <w:t xml:space="preserve"> </w:t>
      </w:r>
      <w:r>
        <w:t>overall</w:t>
      </w:r>
      <w:r>
        <w:rPr>
          <w:spacing w:val="-9"/>
        </w:rPr>
        <w:t xml:space="preserve"> </w:t>
      </w:r>
      <w:r>
        <w:t>system</w:t>
      </w:r>
      <w:r>
        <w:rPr>
          <w:spacing w:val="-9"/>
        </w:rPr>
        <w:t xml:space="preserve"> </w:t>
      </w:r>
      <w:r>
        <w:t>to</w:t>
      </w:r>
      <w:r>
        <w:rPr>
          <w:spacing w:val="-7"/>
        </w:rPr>
        <w:t xml:space="preserve"> </w:t>
      </w:r>
      <w:r>
        <w:t>check</w:t>
      </w:r>
      <w:r>
        <w:rPr>
          <w:spacing w:val="-10"/>
        </w:rPr>
        <w:t xml:space="preserve"> </w:t>
      </w:r>
      <w:r>
        <w:t>if</w:t>
      </w:r>
      <w:r>
        <w:rPr>
          <w:spacing w:val="-8"/>
        </w:rPr>
        <w:t xml:space="preserve"> </w:t>
      </w:r>
      <w:r>
        <w:t>the</w:t>
      </w:r>
      <w:r>
        <w:rPr>
          <w:spacing w:val="-10"/>
        </w:rPr>
        <w:t xml:space="preserve"> </w:t>
      </w:r>
      <w:r>
        <w:t>implementation</w:t>
      </w:r>
      <w:r>
        <w:rPr>
          <w:spacing w:val="-5"/>
        </w:rPr>
        <w:t xml:space="preserve"> </w:t>
      </w:r>
      <w:r>
        <w:t>has</w:t>
      </w:r>
      <w:r>
        <w:rPr>
          <w:spacing w:val="-7"/>
        </w:rPr>
        <w:t xml:space="preserve"> </w:t>
      </w:r>
      <w:r>
        <w:t>been</w:t>
      </w:r>
      <w:r>
        <w:rPr>
          <w:spacing w:val="-10"/>
        </w:rPr>
        <w:t xml:space="preserve"> </w:t>
      </w:r>
      <w:r>
        <w:t>done</w:t>
      </w:r>
      <w:r>
        <w:rPr>
          <w:spacing w:val="-11"/>
        </w:rPr>
        <w:t xml:space="preserve"> </w:t>
      </w:r>
      <w:r>
        <w:t>successfully</w:t>
      </w:r>
      <w:r>
        <w:rPr>
          <w:spacing w:val="-10"/>
        </w:rPr>
        <w:t xml:space="preserve"> </w:t>
      </w:r>
      <w:r>
        <w:t>or</w:t>
      </w:r>
      <w:r>
        <w:rPr>
          <w:spacing w:val="-8"/>
        </w:rPr>
        <w:t xml:space="preserve"> </w:t>
      </w:r>
      <w:r>
        <w:t xml:space="preserve">not. </w:t>
      </w:r>
    </w:p>
    <w:p w14:paraId="1201977C" w14:textId="4BE1256D" w:rsidR="00670E14" w:rsidRDefault="00E323A1">
      <w:pPr>
        <w:pStyle w:val="BodyText"/>
        <w:spacing w:line="360" w:lineRule="auto"/>
        <w:ind w:left="708" w:right="147"/>
      </w:pPr>
      <w:r>
        <w:rPr>
          <w:b/>
        </w:rPr>
        <w:t xml:space="preserve">Chapter 7: </w:t>
      </w:r>
      <w:r>
        <w:t>Consists of the Conclusion and Future Enhancements which describes about the further changes that can be made to the system.</w:t>
      </w:r>
    </w:p>
    <w:p w14:paraId="621D3D85" w14:textId="77777777" w:rsidR="00670E14" w:rsidRDefault="00670E14">
      <w:pPr>
        <w:pStyle w:val="BodyText"/>
        <w:spacing w:line="360" w:lineRule="auto"/>
        <w:sectPr w:rsidR="00670E14" w:rsidSect="00B0572E">
          <w:pgSz w:w="11910" w:h="16840"/>
          <w:pgMar w:top="940" w:right="853" w:bottom="1140" w:left="566" w:header="576" w:footer="944" w:gutter="0"/>
          <w:cols w:space="720"/>
        </w:sectPr>
      </w:pPr>
    </w:p>
    <w:p w14:paraId="16CE107A" w14:textId="77777777" w:rsidR="00670E14" w:rsidRDefault="00670E14">
      <w:pPr>
        <w:pStyle w:val="BodyText"/>
        <w:rPr>
          <w:sz w:val="36"/>
        </w:rPr>
      </w:pPr>
    </w:p>
    <w:p w14:paraId="7A5AE724" w14:textId="77777777" w:rsidR="00670E14" w:rsidRDefault="00670E14">
      <w:pPr>
        <w:pStyle w:val="BodyText"/>
        <w:rPr>
          <w:sz w:val="36"/>
        </w:rPr>
      </w:pPr>
    </w:p>
    <w:p w14:paraId="0C625395" w14:textId="77777777" w:rsidR="00670E14" w:rsidRDefault="00670E14">
      <w:pPr>
        <w:pStyle w:val="BodyText"/>
        <w:rPr>
          <w:sz w:val="36"/>
        </w:rPr>
      </w:pPr>
    </w:p>
    <w:p w14:paraId="332D2637" w14:textId="77777777" w:rsidR="00670E14" w:rsidRDefault="00670E14">
      <w:pPr>
        <w:pStyle w:val="BodyText"/>
        <w:rPr>
          <w:sz w:val="36"/>
        </w:rPr>
      </w:pPr>
    </w:p>
    <w:p w14:paraId="661FD077" w14:textId="77777777" w:rsidR="00670E14" w:rsidRDefault="00670E14">
      <w:pPr>
        <w:pStyle w:val="BodyText"/>
        <w:rPr>
          <w:sz w:val="36"/>
        </w:rPr>
      </w:pPr>
    </w:p>
    <w:p w14:paraId="6D8D3FD1" w14:textId="77777777" w:rsidR="00670E14" w:rsidRDefault="00670E14">
      <w:pPr>
        <w:pStyle w:val="BodyText"/>
        <w:rPr>
          <w:sz w:val="36"/>
        </w:rPr>
      </w:pPr>
    </w:p>
    <w:p w14:paraId="5ED625EB" w14:textId="77777777" w:rsidR="00670E14" w:rsidRDefault="00670E14">
      <w:pPr>
        <w:pStyle w:val="BodyText"/>
        <w:rPr>
          <w:sz w:val="36"/>
        </w:rPr>
      </w:pPr>
    </w:p>
    <w:p w14:paraId="58797EE9" w14:textId="77777777" w:rsidR="00670E14" w:rsidRDefault="00670E14">
      <w:pPr>
        <w:pStyle w:val="BodyText"/>
        <w:rPr>
          <w:sz w:val="36"/>
        </w:rPr>
      </w:pPr>
    </w:p>
    <w:p w14:paraId="4806A8FB" w14:textId="77777777" w:rsidR="00670E14" w:rsidRDefault="00670E14">
      <w:pPr>
        <w:pStyle w:val="BodyText"/>
        <w:rPr>
          <w:sz w:val="36"/>
        </w:rPr>
      </w:pPr>
    </w:p>
    <w:p w14:paraId="428D7415" w14:textId="77777777" w:rsidR="00670E14" w:rsidRDefault="00670E14">
      <w:pPr>
        <w:pStyle w:val="BodyText"/>
        <w:rPr>
          <w:sz w:val="36"/>
        </w:rPr>
      </w:pPr>
    </w:p>
    <w:p w14:paraId="47AB2DBC" w14:textId="77777777" w:rsidR="00670E14" w:rsidRDefault="00670E14">
      <w:pPr>
        <w:pStyle w:val="BodyText"/>
        <w:rPr>
          <w:sz w:val="36"/>
        </w:rPr>
      </w:pPr>
    </w:p>
    <w:p w14:paraId="0D06528D" w14:textId="77777777" w:rsidR="00670E14" w:rsidRDefault="00670E14">
      <w:pPr>
        <w:pStyle w:val="BodyText"/>
        <w:spacing w:before="302"/>
        <w:rPr>
          <w:sz w:val="36"/>
        </w:rPr>
      </w:pPr>
    </w:p>
    <w:p w14:paraId="4699A91D" w14:textId="77777777" w:rsidR="00670E14" w:rsidRDefault="00E323A1">
      <w:pPr>
        <w:ind w:left="569"/>
        <w:jc w:val="center"/>
        <w:rPr>
          <w:b/>
          <w:i/>
          <w:sz w:val="36"/>
        </w:rPr>
      </w:pPr>
      <w:r>
        <w:rPr>
          <w:b/>
          <w:i/>
          <w:sz w:val="36"/>
        </w:rPr>
        <w:t>CHAPTER</w:t>
      </w:r>
      <w:r>
        <w:rPr>
          <w:b/>
          <w:i/>
          <w:spacing w:val="1"/>
          <w:sz w:val="36"/>
        </w:rPr>
        <w:t xml:space="preserve"> </w:t>
      </w:r>
      <w:r>
        <w:rPr>
          <w:b/>
          <w:i/>
          <w:spacing w:val="-10"/>
          <w:sz w:val="36"/>
        </w:rPr>
        <w:t>2</w:t>
      </w:r>
    </w:p>
    <w:p w14:paraId="0FF998BA" w14:textId="77777777" w:rsidR="00670E14" w:rsidRDefault="00E323A1">
      <w:pPr>
        <w:pStyle w:val="Heading1"/>
        <w:spacing w:before="207"/>
        <w:ind w:left="564"/>
      </w:pPr>
      <w:r>
        <w:t>LITERATURE</w:t>
      </w:r>
      <w:r>
        <w:rPr>
          <w:spacing w:val="-3"/>
        </w:rPr>
        <w:t xml:space="preserve"> </w:t>
      </w:r>
      <w:r>
        <w:rPr>
          <w:spacing w:val="-2"/>
        </w:rPr>
        <w:t>REVIEW</w:t>
      </w:r>
    </w:p>
    <w:p w14:paraId="7564CD37" w14:textId="77777777" w:rsidR="00670E14" w:rsidRDefault="00670E14">
      <w:pPr>
        <w:pStyle w:val="Heading1"/>
        <w:sectPr w:rsidR="00670E14" w:rsidSect="00B0572E">
          <w:headerReference w:type="default" r:id="rId12"/>
          <w:footerReference w:type="default" r:id="rId13"/>
          <w:pgSz w:w="11910" w:h="16840"/>
          <w:pgMar w:top="1920" w:right="853" w:bottom="280" w:left="566" w:header="578" w:footer="947" w:gutter="0"/>
          <w:cols w:space="720"/>
          <w:docGrid w:linePitch="299"/>
        </w:sectPr>
      </w:pPr>
    </w:p>
    <w:p w14:paraId="3721B948" w14:textId="03026BAF" w:rsidR="00670E14" w:rsidRDefault="00437BA3" w:rsidP="00BE1DCB">
      <w:pPr>
        <w:spacing w:before="277"/>
        <w:ind w:left="3" w:right="8506"/>
        <w:jc w:val="center"/>
        <w:rPr>
          <w:b/>
          <w:sz w:val="32"/>
        </w:rPr>
      </w:pPr>
      <w:r>
        <w:rPr>
          <w:b/>
          <w:sz w:val="32"/>
        </w:rPr>
        <w:lastRenderedPageBreak/>
        <w:br/>
      </w:r>
      <w:r w:rsidR="00E323A1">
        <w:rPr>
          <w:b/>
          <w:sz w:val="32"/>
        </w:rPr>
        <w:t>CHAPTER</w:t>
      </w:r>
      <w:r w:rsidR="00E323A1">
        <w:rPr>
          <w:b/>
          <w:spacing w:val="-17"/>
          <w:sz w:val="32"/>
        </w:rPr>
        <w:t xml:space="preserve"> </w:t>
      </w:r>
      <w:r w:rsidR="00E323A1">
        <w:rPr>
          <w:b/>
          <w:spacing w:val="-10"/>
          <w:sz w:val="32"/>
        </w:rPr>
        <w:t>2</w:t>
      </w:r>
    </w:p>
    <w:p w14:paraId="23CDD434" w14:textId="77777777" w:rsidR="00670E14" w:rsidRDefault="00E323A1">
      <w:pPr>
        <w:pStyle w:val="Heading1"/>
        <w:spacing w:before="188"/>
        <w:ind w:left="564"/>
      </w:pPr>
      <w:r>
        <w:t>LITERATURE</w:t>
      </w:r>
      <w:r>
        <w:rPr>
          <w:spacing w:val="-3"/>
        </w:rPr>
        <w:t xml:space="preserve"> </w:t>
      </w:r>
      <w:r>
        <w:rPr>
          <w:spacing w:val="-2"/>
        </w:rPr>
        <w:t>REVIEW</w:t>
      </w:r>
    </w:p>
    <w:p w14:paraId="2A528896" w14:textId="77777777" w:rsidR="00670E14" w:rsidRDefault="00E323A1" w:rsidP="0053342F">
      <w:pPr>
        <w:pStyle w:val="Heading3"/>
        <w:numPr>
          <w:ilvl w:val="1"/>
          <w:numId w:val="14"/>
        </w:numPr>
        <w:tabs>
          <w:tab w:val="left" w:pos="1186"/>
        </w:tabs>
        <w:spacing w:before="204"/>
        <w:ind w:left="1186" w:hanging="478"/>
      </w:pPr>
      <w:r>
        <w:t>Summary</w:t>
      </w:r>
      <w:r>
        <w:rPr>
          <w:spacing w:val="-8"/>
        </w:rPr>
        <w:t xml:space="preserve"> </w:t>
      </w:r>
      <w:r>
        <w:t>of</w:t>
      </w:r>
      <w:r>
        <w:rPr>
          <w:spacing w:val="-9"/>
        </w:rPr>
        <w:t xml:space="preserve"> </w:t>
      </w:r>
      <w:r>
        <w:t>Prior</w:t>
      </w:r>
      <w:r>
        <w:rPr>
          <w:spacing w:val="-9"/>
        </w:rPr>
        <w:t xml:space="preserve"> </w:t>
      </w:r>
      <w:r>
        <w:rPr>
          <w:spacing w:val="-2"/>
        </w:rPr>
        <w:t>Works</w:t>
      </w:r>
    </w:p>
    <w:p w14:paraId="52F686DB" w14:textId="77777777" w:rsidR="005D11FC" w:rsidRDefault="005D11FC" w:rsidP="005D11FC">
      <w:pPr>
        <w:pStyle w:val="NormalWeb"/>
        <w:spacing w:line="360" w:lineRule="auto"/>
        <w:ind w:left="567"/>
        <w:jc w:val="both"/>
      </w:pPr>
      <w:r>
        <w:t>A literature survey or a literature review in a project report shows the various analyses and research made in the field of interest and the results already published, taking into account the various parameters of the project and the extent of the project. Literature survey is mainly carried out in order to analyze the background of the current project which helps to find out flaws in the existing system &amp; guides on which unsolved problems we can work out. So, the following topics not only illustrate the background of the project but also uncover the problems and flaws which motivated to propose solutions and work on this project.</w:t>
      </w:r>
    </w:p>
    <w:p w14:paraId="6E205E7D" w14:textId="037693EA" w:rsidR="005D11FC" w:rsidRPr="005D11FC" w:rsidRDefault="005D11FC" w:rsidP="005D11FC">
      <w:pPr>
        <w:pStyle w:val="NormalWeb"/>
        <w:spacing w:line="360" w:lineRule="auto"/>
        <w:ind w:left="567"/>
        <w:jc w:val="both"/>
      </w:pPr>
      <w:r>
        <w:t>A literature survey is a text of a scholarly paper, which includes the current knowledge including substantive findings, as well as theoretical and methodological contributions to a particular topic. Literature reviews use secondary sources, and do not report new or original experimental work. Most often associated with academic-oriented literature, such as a thesis, dissertation or a peer-reviewed journal article, a literature review usually precedes the methodology and results sectional though this is not always the case. Literature reviews are also common in are search proposal or prospectus (the document that is approved before a student formally begins a dissertation or thesis). Its main goals are to situate the current study within the body of literature and to provide context for the particular reader. Literature reviews are a basis for researching nearly every academic field. demic field. A literature survey includes the following:</w:t>
      </w:r>
      <w:r w:rsidRPr="005D11FC">
        <w:t xml:space="preserve"> </w:t>
      </w:r>
    </w:p>
    <w:p w14:paraId="6AD5C3CA" w14:textId="77777777" w:rsidR="005D11FC" w:rsidRDefault="005D11FC" w:rsidP="005D11FC">
      <w:pPr>
        <w:widowControl/>
        <w:autoSpaceDE/>
        <w:autoSpaceDN/>
        <w:spacing w:before="100" w:beforeAutospacing="1" w:after="100" w:afterAutospacing="1" w:line="360" w:lineRule="auto"/>
        <w:ind w:left="284"/>
        <w:jc w:val="both"/>
        <w:rPr>
          <w:b/>
          <w:bCs/>
          <w:sz w:val="24"/>
          <w:szCs w:val="24"/>
        </w:rPr>
      </w:pPr>
      <w:r>
        <w:rPr>
          <w:b/>
          <w:bCs/>
          <w:sz w:val="24"/>
          <w:szCs w:val="24"/>
        </w:rPr>
        <w:t>Title:</w:t>
      </w:r>
      <w:r>
        <w:rPr>
          <w:sz w:val="24"/>
          <w:szCs w:val="24"/>
        </w:rPr>
        <w:t xml:space="preserve"> </w:t>
      </w:r>
      <w:r>
        <w:rPr>
          <w:b/>
          <w:bCs/>
          <w:sz w:val="24"/>
          <w:szCs w:val="24"/>
        </w:rPr>
        <w:t>AI-Driven Phishing Detection Systems</w:t>
      </w:r>
    </w:p>
    <w:p w14:paraId="25C50941"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Authors:</w:t>
      </w:r>
      <w:r>
        <w:rPr>
          <w:sz w:val="24"/>
          <w:szCs w:val="24"/>
        </w:rPr>
        <w:t xml:space="preserve"> Obaloluwa </w:t>
      </w:r>
      <w:proofErr w:type="spellStart"/>
      <w:r>
        <w:rPr>
          <w:sz w:val="24"/>
          <w:szCs w:val="24"/>
        </w:rPr>
        <w:t>Ogundairo</w:t>
      </w:r>
      <w:proofErr w:type="spellEnd"/>
    </w:p>
    <w:p w14:paraId="1300D99C"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Abstract:</w:t>
      </w:r>
      <w:r>
        <w:rPr>
          <w:sz w:val="24"/>
          <w:szCs w:val="24"/>
        </w:rPr>
        <w:t xml:space="preserve"> This paper explores the application of Artificial Intelligence (AI) in enhancing phishing detection systems. AI-driven approaches leverage machine learning algorithms, natural language processing, and pattern recognition to identify and mitigate phishing threats with greater accuracy and efficiency.</w:t>
      </w:r>
    </w:p>
    <w:p w14:paraId="22A8E4BB"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sz w:val="24"/>
          <w:szCs w:val="24"/>
        </w:rPr>
        <w:br/>
      </w:r>
      <w:r>
        <w:rPr>
          <w:b/>
          <w:bCs/>
          <w:sz w:val="24"/>
          <w:szCs w:val="24"/>
        </w:rPr>
        <w:t>Methodologies Used:</w:t>
      </w:r>
      <w:r>
        <w:rPr>
          <w:sz w:val="24"/>
          <w:szCs w:val="24"/>
        </w:rPr>
        <w:t xml:space="preserve"> The study discusses various AI methodologies employed in phishing detection, including supervised and unsupervised learning techniques, ensemble methods, and deep learning models.</w:t>
      </w:r>
    </w:p>
    <w:p w14:paraId="084B00A8" w14:textId="4064E142" w:rsidR="00D45719" w:rsidRDefault="00D45719" w:rsidP="005D11FC">
      <w:pPr>
        <w:widowControl/>
        <w:autoSpaceDE/>
        <w:autoSpaceDN/>
        <w:spacing w:before="100" w:beforeAutospacing="1" w:after="100" w:afterAutospacing="1" w:line="360" w:lineRule="auto"/>
        <w:ind w:left="284"/>
        <w:jc w:val="both"/>
        <w:rPr>
          <w:b/>
          <w:bCs/>
          <w:sz w:val="24"/>
          <w:szCs w:val="24"/>
        </w:rPr>
      </w:pPr>
    </w:p>
    <w:p w14:paraId="445B901B" w14:textId="7621C33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Advantages:</w:t>
      </w:r>
      <w:r>
        <w:rPr>
          <w:sz w:val="24"/>
          <w:szCs w:val="24"/>
        </w:rPr>
        <w:t xml:space="preserve"> AI-driven systems can detect subtle patterns and anomalies indicative of phishing attempts that might elude conventional methods.</w:t>
      </w:r>
    </w:p>
    <w:p w14:paraId="07B4422A"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Limitations:</w:t>
      </w:r>
      <w:r>
        <w:rPr>
          <w:sz w:val="24"/>
          <w:szCs w:val="24"/>
        </w:rPr>
        <w:t xml:space="preserve"> The paper concludes with an overview of current challenges and future directions for research in this domain, emphasizing the need for continuous advancement to address the dynamic nature of phishing threats.</w:t>
      </w:r>
    </w:p>
    <w:p w14:paraId="295AFD61"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2. Title:</w:t>
      </w:r>
      <w:r>
        <w:rPr>
          <w:sz w:val="24"/>
          <w:szCs w:val="24"/>
        </w:rPr>
        <w:t xml:space="preserve"> </w:t>
      </w:r>
      <w:r>
        <w:rPr>
          <w:b/>
          <w:bCs/>
          <w:sz w:val="24"/>
          <w:szCs w:val="24"/>
        </w:rPr>
        <w:t>AI-Powered Phishing Detection and Prevention</w:t>
      </w:r>
    </w:p>
    <w:p w14:paraId="22B74DF4" w14:textId="77777777" w:rsidR="005D11FC" w:rsidRDefault="005D11FC" w:rsidP="005D11FC">
      <w:pPr>
        <w:widowControl/>
        <w:autoSpaceDE/>
        <w:autoSpaceDN/>
        <w:spacing w:before="100" w:beforeAutospacing="1" w:after="100" w:afterAutospacing="1" w:line="360" w:lineRule="auto"/>
        <w:ind w:left="284"/>
        <w:jc w:val="both"/>
        <w:rPr>
          <w:b/>
          <w:bCs/>
          <w:sz w:val="24"/>
          <w:szCs w:val="24"/>
        </w:rPr>
      </w:pPr>
      <w:r>
        <w:rPr>
          <w:b/>
          <w:bCs/>
          <w:sz w:val="24"/>
          <w:szCs w:val="24"/>
        </w:rPr>
        <w:t>Authors:</w:t>
      </w:r>
      <w:r>
        <w:t xml:space="preserve"> </w:t>
      </w:r>
      <w:r>
        <w:rPr>
          <w:b/>
          <w:bCs/>
          <w:sz w:val="24"/>
          <w:szCs w:val="24"/>
        </w:rPr>
        <w:t>OA Lamina</w:t>
      </w:r>
    </w:p>
    <w:p w14:paraId="6D3649B4"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Abstract:</w:t>
      </w:r>
      <w:r>
        <w:rPr>
          <w:sz w:val="24"/>
          <w:szCs w:val="24"/>
        </w:rPr>
        <w:t xml:space="preserve"> This paper examines the role of artificial intelligence (AI) in enhancing phishing detection systems. AI-driven approaches utilize machine learning algorithms, natural language processing, and pattern recognition to identify and mitigate phishing threats with improved accuracy and efficiency.</w:t>
      </w:r>
    </w:p>
    <w:p w14:paraId="56B663D8"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Methodologies Used:</w:t>
      </w:r>
      <w:r>
        <w:rPr>
          <w:sz w:val="24"/>
          <w:szCs w:val="24"/>
        </w:rPr>
        <w:t xml:space="preserve"> The study discusses various AI methodologies in phishing detection, including supervised and unsupervised learning techniques, ensemble methods, and deep learning models.</w:t>
      </w:r>
      <w:r>
        <w:rPr>
          <w:sz w:val="24"/>
          <w:szCs w:val="24"/>
        </w:rPr>
        <w:br/>
      </w:r>
      <w:r>
        <w:rPr>
          <w:b/>
          <w:bCs/>
          <w:sz w:val="24"/>
          <w:szCs w:val="24"/>
        </w:rPr>
        <w:t>Advantages:</w:t>
      </w:r>
      <w:r>
        <w:rPr>
          <w:sz w:val="24"/>
          <w:szCs w:val="24"/>
        </w:rPr>
        <w:t xml:space="preserve"> By analyzing large datasets, these systems can uncover subtle patterns and anomalies indicative of phishing attempts that conventional methods might miss.</w:t>
      </w:r>
      <w:r>
        <w:rPr>
          <w:sz w:val="24"/>
          <w:szCs w:val="24"/>
        </w:rPr>
        <w:br/>
      </w:r>
      <w:r>
        <w:rPr>
          <w:b/>
          <w:bCs/>
          <w:sz w:val="24"/>
          <w:szCs w:val="24"/>
        </w:rPr>
        <w:t>Limitations:</w:t>
      </w:r>
      <w:r>
        <w:rPr>
          <w:sz w:val="24"/>
          <w:szCs w:val="24"/>
        </w:rPr>
        <w:t xml:space="preserve"> The paper concludes with a discussion of current challenges and future research directions in this field, highlighting the necessity for ongoing advancements to tackle the dynamic nature of phishing threats.</w:t>
      </w:r>
    </w:p>
    <w:p w14:paraId="2E212D36" w14:textId="77777777" w:rsidR="005D11FC" w:rsidRDefault="005D11FC" w:rsidP="005D11FC">
      <w:pPr>
        <w:widowControl/>
        <w:autoSpaceDE/>
        <w:autoSpaceDN/>
        <w:spacing w:before="100" w:beforeAutospacing="1" w:after="100" w:afterAutospacing="1" w:line="360" w:lineRule="auto"/>
        <w:ind w:left="284"/>
        <w:jc w:val="both"/>
        <w:rPr>
          <w:b/>
          <w:bCs/>
          <w:sz w:val="24"/>
          <w:szCs w:val="24"/>
        </w:rPr>
      </w:pPr>
      <w:r>
        <w:rPr>
          <w:b/>
          <w:bCs/>
          <w:sz w:val="24"/>
          <w:szCs w:val="24"/>
        </w:rPr>
        <w:t>3. Title:</w:t>
      </w:r>
      <w:r>
        <w:rPr>
          <w:sz w:val="24"/>
          <w:szCs w:val="24"/>
        </w:rPr>
        <w:t xml:space="preserve"> </w:t>
      </w:r>
      <w:r>
        <w:rPr>
          <w:b/>
          <w:bCs/>
          <w:sz w:val="24"/>
          <w:szCs w:val="24"/>
        </w:rPr>
        <w:t>AI-Driven Phishing Detection: Combating Cyber Threats Through Advanced Machine Learning</w:t>
      </w:r>
    </w:p>
    <w:p w14:paraId="49D03EFE"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Authors:</w:t>
      </w:r>
      <w:r>
        <w:rPr>
          <w:sz w:val="24"/>
          <w:szCs w:val="24"/>
        </w:rPr>
        <w:t xml:space="preserve"> Eric Blancaflor, Lianne Francheska </w:t>
      </w:r>
      <w:proofErr w:type="spellStart"/>
      <w:r>
        <w:rPr>
          <w:sz w:val="24"/>
          <w:szCs w:val="24"/>
        </w:rPr>
        <w:t>Deldacan</w:t>
      </w:r>
      <w:proofErr w:type="spellEnd"/>
      <w:r>
        <w:rPr>
          <w:sz w:val="24"/>
          <w:szCs w:val="24"/>
        </w:rPr>
        <w:t>, Shane Hunat, Bea Marga Rivera, Enrique Karl</w:t>
      </w:r>
    </w:p>
    <w:p w14:paraId="550D6FF6"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Abstract:</w:t>
      </w:r>
      <w:r>
        <w:rPr>
          <w:sz w:val="24"/>
          <w:szCs w:val="24"/>
        </w:rPr>
        <w:t xml:space="preserve"> This research examines user awareness, cybercrime knowledge, email usage patterns, and the effectiveness of AI-driven phishing detection systems.</w:t>
      </w:r>
      <w:r>
        <w:rPr>
          <w:sz w:val="24"/>
          <w:szCs w:val="24"/>
        </w:rPr>
        <w:br/>
      </w:r>
      <w:r>
        <w:rPr>
          <w:b/>
          <w:bCs/>
          <w:sz w:val="24"/>
          <w:szCs w:val="24"/>
        </w:rPr>
        <w:t>Methodologies Used:</w:t>
      </w:r>
      <w:r>
        <w:rPr>
          <w:sz w:val="24"/>
          <w:szCs w:val="24"/>
        </w:rPr>
        <w:t xml:space="preserve"> The study employs experimental designs and cross-sectional surveys to gather data on user behavior and system performance.</w:t>
      </w:r>
    </w:p>
    <w:p w14:paraId="7F8D1A76"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Advantages:</w:t>
      </w:r>
      <w:r>
        <w:rPr>
          <w:sz w:val="24"/>
          <w:szCs w:val="24"/>
        </w:rPr>
        <w:t xml:space="preserve"> Provides insights into user interactions with phishing attempts and the effectiveness of AI-driven detection systems.</w:t>
      </w:r>
    </w:p>
    <w:p w14:paraId="3886EFDA" w14:textId="77777777" w:rsidR="00D45719" w:rsidRDefault="00D45719" w:rsidP="00BE1DCB">
      <w:pPr>
        <w:widowControl/>
        <w:autoSpaceDE/>
        <w:autoSpaceDN/>
        <w:spacing w:before="100" w:beforeAutospacing="1" w:after="100" w:afterAutospacing="1" w:line="360" w:lineRule="auto"/>
        <w:ind w:left="284"/>
        <w:jc w:val="both"/>
        <w:rPr>
          <w:b/>
          <w:bCs/>
          <w:sz w:val="24"/>
          <w:szCs w:val="24"/>
        </w:rPr>
      </w:pPr>
    </w:p>
    <w:p w14:paraId="36670695" w14:textId="5F70C0EE" w:rsidR="0053342F" w:rsidRPr="00D45719" w:rsidRDefault="005D11FC" w:rsidP="00D45719">
      <w:pPr>
        <w:widowControl/>
        <w:autoSpaceDE/>
        <w:autoSpaceDN/>
        <w:spacing w:before="100" w:beforeAutospacing="1" w:after="100" w:afterAutospacing="1" w:line="360" w:lineRule="auto"/>
        <w:ind w:left="284"/>
        <w:jc w:val="both"/>
        <w:rPr>
          <w:sz w:val="24"/>
          <w:szCs w:val="24"/>
        </w:rPr>
      </w:pPr>
      <w:r>
        <w:rPr>
          <w:b/>
          <w:bCs/>
          <w:sz w:val="24"/>
          <w:szCs w:val="24"/>
        </w:rPr>
        <w:t>Limitations:</w:t>
      </w:r>
      <w:r>
        <w:rPr>
          <w:sz w:val="24"/>
          <w:szCs w:val="24"/>
        </w:rPr>
        <w:t xml:space="preserve"> The study's findings are based on self-reported data, which may be subject to biases.</w:t>
      </w:r>
    </w:p>
    <w:p w14:paraId="3C5573D6" w14:textId="393EB9B4"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4. Title:</w:t>
      </w:r>
      <w:r>
        <w:rPr>
          <w:sz w:val="24"/>
          <w:szCs w:val="24"/>
        </w:rPr>
        <w:t xml:space="preserve"> </w:t>
      </w:r>
      <w:r>
        <w:rPr>
          <w:b/>
          <w:bCs/>
          <w:sz w:val="24"/>
          <w:szCs w:val="24"/>
        </w:rPr>
        <w:t>AI/ML-Powered Phishing Detection: Building an Impenetrable Email Security System</w:t>
      </w:r>
      <w:r>
        <w:rPr>
          <w:sz w:val="24"/>
          <w:szCs w:val="24"/>
        </w:rPr>
        <w:br/>
      </w:r>
      <w:r>
        <w:rPr>
          <w:b/>
          <w:bCs/>
          <w:sz w:val="24"/>
          <w:szCs w:val="24"/>
        </w:rPr>
        <w:t>Authors:</w:t>
      </w:r>
      <w:r>
        <w:rPr>
          <w:sz w:val="24"/>
          <w:szCs w:val="24"/>
        </w:rPr>
        <w:t xml:space="preserve"> Chandrakanth Madhavaram, Siddharth </w:t>
      </w:r>
      <w:proofErr w:type="spellStart"/>
      <w:r>
        <w:rPr>
          <w:sz w:val="24"/>
          <w:szCs w:val="24"/>
        </w:rPr>
        <w:t>Konkimalla</w:t>
      </w:r>
      <w:proofErr w:type="spellEnd"/>
      <w:r>
        <w:rPr>
          <w:sz w:val="24"/>
          <w:szCs w:val="24"/>
        </w:rPr>
        <w:t xml:space="preserve">, Shravan Kumar Rajaram, Hemanth Kumar </w:t>
      </w:r>
      <w:proofErr w:type="spellStart"/>
      <w:r>
        <w:rPr>
          <w:sz w:val="24"/>
          <w:szCs w:val="24"/>
        </w:rPr>
        <w:t>Gollangi</w:t>
      </w:r>
      <w:proofErr w:type="spellEnd"/>
    </w:p>
    <w:p w14:paraId="3549B282"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Abstract:</w:t>
      </w:r>
      <w:r>
        <w:rPr>
          <w:sz w:val="24"/>
          <w:szCs w:val="24"/>
        </w:rPr>
        <w:t xml:space="preserve"> This paper discusses the capabilities of AI/ML-powered systems in training on sampled volumes of emails to improve the recognition of phishing and non-phishing emails.</w:t>
      </w:r>
      <w:r>
        <w:rPr>
          <w:sz w:val="24"/>
          <w:szCs w:val="24"/>
        </w:rPr>
        <w:br/>
      </w:r>
      <w:r>
        <w:rPr>
          <w:b/>
          <w:bCs/>
          <w:sz w:val="24"/>
          <w:szCs w:val="24"/>
        </w:rPr>
        <w:t>Methodologies Used:</w:t>
      </w:r>
      <w:r>
        <w:rPr>
          <w:sz w:val="24"/>
          <w:szCs w:val="24"/>
        </w:rPr>
        <w:t xml:space="preserve"> The study focuses on the training processes of AI/ML systems using sampled email data.</w:t>
      </w:r>
    </w:p>
    <w:p w14:paraId="6751EFEE"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Advantages:</w:t>
      </w:r>
      <w:r>
        <w:rPr>
          <w:sz w:val="24"/>
          <w:szCs w:val="24"/>
        </w:rPr>
        <w:t xml:space="preserve"> Highlights the potential of AI/ML systems to enhance email security through improved recognition of phishing attempts.</w:t>
      </w:r>
    </w:p>
    <w:p w14:paraId="4D6E5AF9" w14:textId="77777777" w:rsidR="005D11FC" w:rsidRDefault="005D11FC" w:rsidP="005D11FC">
      <w:pPr>
        <w:widowControl/>
        <w:autoSpaceDE/>
        <w:autoSpaceDN/>
        <w:spacing w:before="100" w:beforeAutospacing="1" w:after="100" w:afterAutospacing="1" w:line="360" w:lineRule="auto"/>
        <w:ind w:left="284"/>
        <w:jc w:val="both"/>
        <w:rPr>
          <w:b/>
          <w:bCs/>
          <w:sz w:val="24"/>
          <w:szCs w:val="24"/>
        </w:rPr>
      </w:pPr>
      <w:r>
        <w:rPr>
          <w:b/>
          <w:bCs/>
          <w:sz w:val="24"/>
          <w:szCs w:val="24"/>
        </w:rPr>
        <w:t>Limitations:</w:t>
      </w:r>
      <w:r>
        <w:rPr>
          <w:sz w:val="24"/>
          <w:szCs w:val="24"/>
        </w:rPr>
        <w:t xml:space="preserve"> The paper lacks detailed information on specific algorithms or models used.</w:t>
      </w:r>
      <w:r>
        <w:rPr>
          <w:sz w:val="24"/>
          <w:szCs w:val="24"/>
        </w:rPr>
        <w:br/>
      </w:r>
      <w:r>
        <w:rPr>
          <w:b/>
          <w:bCs/>
          <w:sz w:val="24"/>
          <w:szCs w:val="24"/>
        </w:rPr>
        <w:t>5. Title: AI-Based Phishing Detection and Automated Response</w:t>
      </w:r>
    </w:p>
    <w:p w14:paraId="1DA4D04F"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Authors:</w:t>
      </w:r>
      <w:r>
        <w:rPr>
          <w:sz w:val="24"/>
          <w:szCs w:val="24"/>
        </w:rPr>
        <w:t xml:space="preserve"> Sarika Nitin </w:t>
      </w:r>
      <w:proofErr w:type="spellStart"/>
      <w:r>
        <w:rPr>
          <w:sz w:val="24"/>
          <w:szCs w:val="24"/>
        </w:rPr>
        <w:t>Zaware</w:t>
      </w:r>
      <w:proofErr w:type="spellEnd"/>
      <w:r>
        <w:rPr>
          <w:sz w:val="24"/>
          <w:szCs w:val="24"/>
        </w:rPr>
        <w:t xml:space="preserve">, Sulochana Sagar </w:t>
      </w:r>
      <w:proofErr w:type="spellStart"/>
      <w:r>
        <w:rPr>
          <w:sz w:val="24"/>
          <w:szCs w:val="24"/>
        </w:rPr>
        <w:t>Madachane</w:t>
      </w:r>
      <w:proofErr w:type="spellEnd"/>
      <w:r>
        <w:rPr>
          <w:sz w:val="24"/>
          <w:szCs w:val="24"/>
        </w:rPr>
        <w:t xml:space="preserve">, Satish Gujar, Pankaj Chandre, Bhagyashree </w:t>
      </w:r>
      <w:proofErr w:type="spellStart"/>
      <w:r>
        <w:rPr>
          <w:sz w:val="24"/>
          <w:szCs w:val="24"/>
        </w:rPr>
        <w:t>Shendkar</w:t>
      </w:r>
      <w:proofErr w:type="spellEnd"/>
    </w:p>
    <w:p w14:paraId="56D835F9"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Abstract:</w:t>
      </w:r>
      <w:r>
        <w:rPr>
          <w:sz w:val="24"/>
          <w:szCs w:val="24"/>
        </w:rPr>
        <w:t xml:space="preserve"> This research offers a multi-channel security architecture for automated phishing response and detection that uses cutting-edge artificial intelligence (AI) technology to counteract this ubiquitous threat.</w:t>
      </w:r>
    </w:p>
    <w:p w14:paraId="3F9B720A"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Methodologies Used:</w:t>
      </w:r>
      <w:r>
        <w:rPr>
          <w:sz w:val="24"/>
          <w:szCs w:val="24"/>
        </w:rPr>
        <w:t xml:space="preserve"> The study proposes a multi-channel security architecture leveraging AI for automated phishing detection and response.</w:t>
      </w:r>
    </w:p>
    <w:p w14:paraId="4972C8A4"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Advantages:</w:t>
      </w:r>
      <w:r>
        <w:rPr>
          <w:sz w:val="24"/>
          <w:szCs w:val="24"/>
        </w:rPr>
        <w:t xml:space="preserve"> Addresses the need for automated and adaptive phishing detection across multiple communication channels.</w:t>
      </w:r>
    </w:p>
    <w:p w14:paraId="538821B4"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Limitations:</w:t>
      </w:r>
      <w:r>
        <w:rPr>
          <w:sz w:val="24"/>
          <w:szCs w:val="24"/>
        </w:rPr>
        <w:t xml:space="preserve"> The paper provides limited details on the implementation and evaluation of the proposed architecture.</w:t>
      </w:r>
    </w:p>
    <w:p w14:paraId="2881E656" w14:textId="77777777" w:rsidR="005D11FC" w:rsidRDefault="005D11FC" w:rsidP="005D11FC">
      <w:pPr>
        <w:widowControl/>
        <w:tabs>
          <w:tab w:val="left" w:pos="284"/>
        </w:tabs>
        <w:autoSpaceDE/>
        <w:autoSpaceDN/>
        <w:spacing w:before="100" w:beforeAutospacing="1" w:after="100" w:afterAutospacing="1" w:line="360" w:lineRule="auto"/>
        <w:ind w:left="284"/>
        <w:jc w:val="both"/>
        <w:rPr>
          <w:sz w:val="24"/>
          <w:szCs w:val="24"/>
        </w:rPr>
      </w:pPr>
      <w:r>
        <w:rPr>
          <w:b/>
          <w:bCs/>
          <w:sz w:val="24"/>
          <w:szCs w:val="24"/>
        </w:rPr>
        <w:t>6. Title:</w:t>
      </w:r>
      <w:r>
        <w:rPr>
          <w:sz w:val="24"/>
          <w:szCs w:val="24"/>
        </w:rPr>
        <w:t xml:space="preserve"> </w:t>
      </w:r>
      <w:r>
        <w:rPr>
          <w:b/>
          <w:bCs/>
          <w:sz w:val="24"/>
          <w:szCs w:val="24"/>
        </w:rPr>
        <w:t>Artificial Intelligence in Cybersecurity to Detect Phishing</w:t>
      </w:r>
    </w:p>
    <w:p w14:paraId="1A6E32F5" w14:textId="77777777" w:rsidR="005D11FC" w:rsidRDefault="005D11FC" w:rsidP="005D11FC">
      <w:pPr>
        <w:widowControl/>
        <w:tabs>
          <w:tab w:val="left" w:pos="284"/>
        </w:tabs>
        <w:autoSpaceDE/>
        <w:autoSpaceDN/>
        <w:spacing w:before="100" w:beforeAutospacing="1" w:after="100" w:afterAutospacing="1" w:line="360" w:lineRule="auto"/>
        <w:ind w:left="284"/>
        <w:jc w:val="both"/>
        <w:rPr>
          <w:sz w:val="24"/>
          <w:szCs w:val="24"/>
        </w:rPr>
      </w:pPr>
      <w:r>
        <w:rPr>
          <w:b/>
          <w:bCs/>
          <w:sz w:val="24"/>
          <w:szCs w:val="24"/>
        </w:rPr>
        <w:t>Authors:</w:t>
      </w:r>
      <w:r>
        <w:rPr>
          <w:sz w:val="24"/>
          <w:szCs w:val="24"/>
        </w:rPr>
        <w:t xml:space="preserve"> Dominique Wasso Kiseki, Vincent Havyarimana, Désiré </w:t>
      </w:r>
      <w:proofErr w:type="spellStart"/>
      <w:r>
        <w:rPr>
          <w:sz w:val="24"/>
          <w:szCs w:val="24"/>
        </w:rPr>
        <w:t>Lumonge</w:t>
      </w:r>
      <w:proofErr w:type="spellEnd"/>
      <w:r>
        <w:rPr>
          <w:sz w:val="24"/>
          <w:szCs w:val="24"/>
        </w:rPr>
        <w:t xml:space="preserve"> </w:t>
      </w:r>
      <w:proofErr w:type="spellStart"/>
      <w:r>
        <w:rPr>
          <w:sz w:val="24"/>
          <w:szCs w:val="24"/>
        </w:rPr>
        <w:t>Zabagunda</w:t>
      </w:r>
      <w:proofErr w:type="spellEnd"/>
      <w:r>
        <w:rPr>
          <w:sz w:val="24"/>
          <w:szCs w:val="24"/>
        </w:rPr>
        <w:t xml:space="preserve">, </w:t>
      </w:r>
      <w:proofErr w:type="spellStart"/>
      <w:r>
        <w:rPr>
          <w:sz w:val="24"/>
          <w:szCs w:val="24"/>
        </w:rPr>
        <w:t>Walumbuka</w:t>
      </w:r>
      <w:proofErr w:type="spellEnd"/>
      <w:r>
        <w:rPr>
          <w:sz w:val="24"/>
          <w:szCs w:val="24"/>
        </w:rPr>
        <w:t xml:space="preserve"> </w:t>
      </w:r>
      <w:proofErr w:type="spellStart"/>
      <w:r>
        <w:rPr>
          <w:sz w:val="24"/>
          <w:szCs w:val="24"/>
        </w:rPr>
        <w:t>Ilundu</w:t>
      </w:r>
      <w:proofErr w:type="spellEnd"/>
      <w:r>
        <w:rPr>
          <w:sz w:val="24"/>
          <w:szCs w:val="24"/>
        </w:rPr>
        <w:t xml:space="preserve"> Wail, </w:t>
      </w:r>
      <w:proofErr w:type="spellStart"/>
      <w:r>
        <w:rPr>
          <w:sz w:val="24"/>
          <w:szCs w:val="24"/>
        </w:rPr>
        <w:t>Therence</w:t>
      </w:r>
      <w:proofErr w:type="spellEnd"/>
      <w:r>
        <w:rPr>
          <w:sz w:val="24"/>
          <w:szCs w:val="24"/>
        </w:rPr>
        <w:t xml:space="preserve"> Niyonsaba</w:t>
      </w:r>
    </w:p>
    <w:p w14:paraId="19CF41E7" w14:textId="77777777" w:rsidR="0053342F" w:rsidRDefault="0053342F" w:rsidP="00D45719">
      <w:pPr>
        <w:widowControl/>
        <w:tabs>
          <w:tab w:val="left" w:pos="284"/>
        </w:tabs>
        <w:autoSpaceDE/>
        <w:autoSpaceDN/>
        <w:spacing w:before="100" w:beforeAutospacing="1" w:after="100" w:afterAutospacing="1" w:line="360" w:lineRule="auto"/>
        <w:jc w:val="both"/>
        <w:rPr>
          <w:b/>
          <w:bCs/>
          <w:sz w:val="24"/>
          <w:szCs w:val="24"/>
        </w:rPr>
      </w:pPr>
    </w:p>
    <w:p w14:paraId="10A59FF2" w14:textId="28B0984B" w:rsidR="005D11FC" w:rsidRDefault="005D11FC" w:rsidP="005D11FC">
      <w:pPr>
        <w:widowControl/>
        <w:tabs>
          <w:tab w:val="left" w:pos="284"/>
        </w:tabs>
        <w:autoSpaceDE/>
        <w:autoSpaceDN/>
        <w:spacing w:before="100" w:beforeAutospacing="1" w:after="100" w:afterAutospacing="1" w:line="360" w:lineRule="auto"/>
        <w:ind w:left="284"/>
        <w:jc w:val="both"/>
        <w:rPr>
          <w:sz w:val="24"/>
          <w:szCs w:val="24"/>
        </w:rPr>
      </w:pPr>
      <w:r>
        <w:rPr>
          <w:b/>
          <w:bCs/>
          <w:sz w:val="24"/>
          <w:szCs w:val="24"/>
        </w:rPr>
        <w:t>Abstract:</w:t>
      </w:r>
      <w:r>
        <w:rPr>
          <w:sz w:val="24"/>
          <w:szCs w:val="24"/>
        </w:rPr>
        <w:t xml:space="preserve"> The study analyzes three supervised machine learning classifiers and one deep learning classifier for detecting and predicting phishing websites.</w:t>
      </w:r>
    </w:p>
    <w:p w14:paraId="3CF5D092" w14:textId="77777777" w:rsidR="005D11FC" w:rsidRDefault="005D11FC" w:rsidP="005D11FC">
      <w:pPr>
        <w:widowControl/>
        <w:tabs>
          <w:tab w:val="left" w:pos="284"/>
        </w:tabs>
        <w:autoSpaceDE/>
        <w:autoSpaceDN/>
        <w:spacing w:before="100" w:beforeAutospacing="1" w:after="100" w:afterAutospacing="1" w:line="360" w:lineRule="auto"/>
        <w:ind w:left="284"/>
        <w:jc w:val="both"/>
        <w:rPr>
          <w:sz w:val="24"/>
          <w:szCs w:val="24"/>
        </w:rPr>
      </w:pPr>
      <w:r>
        <w:rPr>
          <w:b/>
          <w:bCs/>
          <w:sz w:val="24"/>
          <w:szCs w:val="24"/>
        </w:rPr>
        <w:t>Methodologies Used:</w:t>
      </w:r>
      <w:r>
        <w:rPr>
          <w:sz w:val="24"/>
          <w:szCs w:val="24"/>
        </w:rPr>
        <w:t xml:space="preserve"> The classifiers analyzed include Naive Bayes, Decision Tree, Gradient Boosting, and Multi-Layer Perceptron.</w:t>
      </w:r>
    </w:p>
    <w:p w14:paraId="3D4F39B8" w14:textId="77777777" w:rsidR="005D11FC" w:rsidRDefault="005D11FC" w:rsidP="005D11FC">
      <w:pPr>
        <w:widowControl/>
        <w:tabs>
          <w:tab w:val="left" w:pos="284"/>
        </w:tabs>
        <w:autoSpaceDE/>
        <w:autoSpaceDN/>
        <w:spacing w:before="100" w:beforeAutospacing="1" w:after="100" w:afterAutospacing="1" w:line="360" w:lineRule="auto"/>
        <w:ind w:left="284"/>
        <w:jc w:val="both"/>
        <w:rPr>
          <w:sz w:val="24"/>
          <w:szCs w:val="24"/>
        </w:rPr>
      </w:pPr>
      <w:r>
        <w:rPr>
          <w:b/>
          <w:bCs/>
          <w:sz w:val="24"/>
          <w:szCs w:val="24"/>
        </w:rPr>
        <w:t>Advantages:</w:t>
      </w:r>
      <w:r>
        <w:rPr>
          <w:sz w:val="24"/>
          <w:szCs w:val="24"/>
        </w:rPr>
        <w:t xml:space="preserve"> The Gradient Boosting Classifier performed best, with a precision of 96.2% and an F1-score of 96.6%.</w:t>
      </w:r>
    </w:p>
    <w:p w14:paraId="23662907" w14:textId="77777777" w:rsidR="005D11FC" w:rsidRDefault="005D11FC" w:rsidP="005D11FC">
      <w:pPr>
        <w:widowControl/>
        <w:tabs>
          <w:tab w:val="left" w:pos="284"/>
        </w:tabs>
        <w:autoSpaceDE/>
        <w:autoSpaceDN/>
        <w:spacing w:before="100" w:beforeAutospacing="1" w:after="100" w:afterAutospacing="1" w:line="360" w:lineRule="auto"/>
        <w:ind w:left="284"/>
        <w:jc w:val="both"/>
        <w:rPr>
          <w:sz w:val="24"/>
          <w:szCs w:val="24"/>
        </w:rPr>
      </w:pPr>
      <w:r>
        <w:rPr>
          <w:b/>
          <w:bCs/>
          <w:sz w:val="24"/>
          <w:szCs w:val="24"/>
        </w:rPr>
        <w:t>Limitations:</w:t>
      </w:r>
      <w:r>
        <w:rPr>
          <w:sz w:val="24"/>
          <w:szCs w:val="24"/>
        </w:rPr>
        <w:t xml:space="preserve"> The study focuses solely on website phishing detection and may not generalize to other forms of phishing.</w:t>
      </w:r>
    </w:p>
    <w:p w14:paraId="2140BB93"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7. Title: Staying Ahead of Phishers: A Review of Recent Advances and Challenges in Phishing Detection</w:t>
      </w:r>
      <w:r>
        <w:rPr>
          <w:sz w:val="24"/>
          <w:szCs w:val="24"/>
        </w:rPr>
        <w:br/>
      </w:r>
      <w:r>
        <w:rPr>
          <w:b/>
          <w:bCs/>
          <w:sz w:val="24"/>
          <w:szCs w:val="24"/>
        </w:rPr>
        <w:t>Authors:</w:t>
      </w:r>
      <w:r>
        <w:rPr>
          <w:sz w:val="24"/>
          <w:szCs w:val="24"/>
        </w:rPr>
        <w:t xml:space="preserve"> Kavya Shanmugam, D. Sumathi</w:t>
      </w:r>
    </w:p>
    <w:p w14:paraId="4B68BB90"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Abstract:</w:t>
      </w:r>
      <w:r>
        <w:rPr>
          <w:sz w:val="24"/>
          <w:szCs w:val="24"/>
        </w:rPr>
        <w:t xml:space="preserve"> This paper presents a comprehensive review of state-of-the-art methodologies in phishing detection by analyzing a diverse range of techniques.</w:t>
      </w:r>
    </w:p>
    <w:p w14:paraId="0BF04FE5"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sz w:val="24"/>
          <w:szCs w:val="24"/>
        </w:rPr>
        <w:br/>
      </w:r>
      <w:r>
        <w:rPr>
          <w:b/>
          <w:bCs/>
          <w:sz w:val="24"/>
          <w:szCs w:val="24"/>
        </w:rPr>
        <w:t>Methodologies Used:</w:t>
      </w:r>
      <w:r>
        <w:rPr>
          <w:sz w:val="24"/>
          <w:szCs w:val="24"/>
        </w:rPr>
        <w:t xml:space="preserve"> The study reviews various phishing detection techniques, including machine learning and AI-based approaches.</w:t>
      </w:r>
    </w:p>
    <w:p w14:paraId="1D35A9BC" w14:textId="77777777" w:rsidR="005D11FC" w:rsidRDefault="005D11FC" w:rsidP="005D11FC">
      <w:pPr>
        <w:widowControl/>
        <w:autoSpaceDE/>
        <w:autoSpaceDN/>
        <w:spacing w:before="100" w:beforeAutospacing="1" w:after="100" w:afterAutospacing="1" w:line="360" w:lineRule="auto"/>
        <w:ind w:left="284"/>
        <w:jc w:val="both"/>
        <w:rPr>
          <w:sz w:val="24"/>
          <w:szCs w:val="24"/>
        </w:rPr>
      </w:pPr>
      <w:r>
        <w:rPr>
          <w:b/>
          <w:bCs/>
          <w:sz w:val="24"/>
          <w:szCs w:val="24"/>
        </w:rPr>
        <w:t>Advantages:</w:t>
      </w:r>
      <w:r>
        <w:rPr>
          <w:sz w:val="24"/>
          <w:szCs w:val="24"/>
        </w:rPr>
        <w:t xml:space="preserve"> Provides a broad overview of current methodologies and identifies trends in phishing detection research.</w:t>
      </w:r>
    </w:p>
    <w:p w14:paraId="2EBD44D9" w14:textId="77777777" w:rsidR="005D11FC" w:rsidRDefault="005D11FC" w:rsidP="005D11FC">
      <w:pPr>
        <w:spacing w:before="13" w:line="360" w:lineRule="auto"/>
        <w:ind w:left="284" w:right="2004"/>
        <w:jc w:val="both"/>
        <w:rPr>
          <w:sz w:val="24"/>
          <w:szCs w:val="24"/>
        </w:rPr>
      </w:pPr>
      <w:r>
        <w:rPr>
          <w:b/>
          <w:bCs/>
          <w:sz w:val="24"/>
          <w:szCs w:val="24"/>
        </w:rPr>
        <w:t>Limitations:</w:t>
      </w:r>
      <w:r>
        <w:rPr>
          <w:sz w:val="24"/>
          <w:szCs w:val="24"/>
        </w:rPr>
        <w:t xml:space="preserve"> As a review paper, it does not present new experimental data or original research findings.</w:t>
      </w:r>
    </w:p>
    <w:p w14:paraId="28835F94" w14:textId="77777777" w:rsidR="005D11FC" w:rsidRDefault="005D11FC">
      <w:pPr>
        <w:pStyle w:val="BodyText"/>
        <w:spacing w:line="360" w:lineRule="auto"/>
        <w:ind w:left="708" w:right="139"/>
        <w:jc w:val="both"/>
      </w:pPr>
    </w:p>
    <w:p w14:paraId="54C76ACD" w14:textId="77777777" w:rsidR="00670E14" w:rsidRDefault="00670E14">
      <w:pPr>
        <w:pStyle w:val="BodyText"/>
        <w:spacing w:before="138"/>
      </w:pPr>
    </w:p>
    <w:p w14:paraId="50B23B24" w14:textId="1E3E5EA5" w:rsidR="00670E14" w:rsidRPr="00EA6A5F" w:rsidRDefault="00E323A1" w:rsidP="0053342F">
      <w:pPr>
        <w:pStyle w:val="Heading3"/>
        <w:numPr>
          <w:ilvl w:val="1"/>
          <w:numId w:val="14"/>
        </w:numPr>
        <w:tabs>
          <w:tab w:val="left" w:pos="1186"/>
        </w:tabs>
        <w:spacing w:before="1"/>
        <w:ind w:left="1186" w:hanging="478"/>
      </w:pPr>
      <w:r>
        <w:t>Outcome</w:t>
      </w:r>
      <w:r>
        <w:rPr>
          <w:spacing w:val="-6"/>
        </w:rPr>
        <w:t xml:space="preserve"> </w:t>
      </w:r>
      <w:r>
        <w:t>of</w:t>
      </w:r>
      <w:r>
        <w:rPr>
          <w:spacing w:val="-6"/>
        </w:rPr>
        <w:t xml:space="preserve"> </w:t>
      </w:r>
      <w:r>
        <w:t>the</w:t>
      </w:r>
      <w:r>
        <w:rPr>
          <w:spacing w:val="-8"/>
        </w:rPr>
        <w:t xml:space="preserve"> </w:t>
      </w:r>
      <w:r>
        <w:rPr>
          <w:spacing w:val="-2"/>
        </w:rPr>
        <w:t>review</w:t>
      </w:r>
    </w:p>
    <w:p w14:paraId="7626B4AA" w14:textId="77777777" w:rsidR="00EA6A5F" w:rsidRPr="00EA6A5F" w:rsidRDefault="00EA6A5F" w:rsidP="00EA6A5F">
      <w:pPr>
        <w:pStyle w:val="Heading3"/>
        <w:tabs>
          <w:tab w:val="left" w:pos="1186"/>
        </w:tabs>
        <w:spacing w:before="1"/>
        <w:ind w:firstLine="0"/>
      </w:pPr>
    </w:p>
    <w:p w14:paraId="45FE1664" w14:textId="77777777" w:rsidR="0053342F" w:rsidRDefault="00EA6A5F" w:rsidP="00EA6A5F">
      <w:pPr>
        <w:pStyle w:val="BodyText"/>
        <w:spacing w:line="360" w:lineRule="auto"/>
        <w:ind w:left="708" w:right="140" w:firstLine="873"/>
        <w:jc w:val="both"/>
        <w:rPr>
          <w:lang w:val="en-IN"/>
        </w:rPr>
      </w:pPr>
      <w:r w:rsidRPr="00EA6A5F">
        <w:rPr>
          <w:lang w:val="en-IN"/>
        </w:rPr>
        <w:t xml:space="preserve">The literature review highlights the growing importance of Artificial Intelligence (AI) and Machine Learning (ML) in phishing detection systems. Across the reviewed works, there is a clear trend of transitioning from traditional rule-based approaches to more adaptive, intelligent detection models. Most of the studies adopt supervised and unsupervised learning techniques, ensemble </w:t>
      </w:r>
    </w:p>
    <w:p w14:paraId="358C2A26" w14:textId="77777777" w:rsidR="0072459A" w:rsidRDefault="0072459A" w:rsidP="00EA6A5F">
      <w:pPr>
        <w:pStyle w:val="BodyText"/>
        <w:spacing w:line="360" w:lineRule="auto"/>
        <w:ind w:left="708" w:right="140" w:firstLine="873"/>
        <w:jc w:val="both"/>
        <w:rPr>
          <w:lang w:val="en-IN"/>
        </w:rPr>
      </w:pPr>
    </w:p>
    <w:p w14:paraId="167B113D" w14:textId="76E11FC1" w:rsidR="00EA6A5F" w:rsidRPr="00EA6A5F" w:rsidRDefault="00EA6A5F" w:rsidP="0072459A">
      <w:pPr>
        <w:pStyle w:val="BodyText"/>
        <w:spacing w:line="360" w:lineRule="auto"/>
        <w:ind w:left="708" w:right="140" w:firstLine="873"/>
        <w:jc w:val="both"/>
        <w:rPr>
          <w:lang w:val="en-IN"/>
        </w:rPr>
      </w:pPr>
      <w:r w:rsidRPr="00EA6A5F">
        <w:rPr>
          <w:lang w:val="en-IN"/>
        </w:rPr>
        <w:t xml:space="preserve">models, and deep learning architectures like neural networks, LSTMs, and Multi-Layer </w:t>
      </w:r>
      <w:proofErr w:type="spellStart"/>
      <w:r w:rsidRPr="00EA6A5F">
        <w:rPr>
          <w:lang w:val="en-IN"/>
        </w:rPr>
        <w:t>Perceptrons</w:t>
      </w:r>
      <w:proofErr w:type="spellEnd"/>
      <w:r w:rsidRPr="00EA6A5F">
        <w:rPr>
          <w:lang w:val="en-IN"/>
        </w:rPr>
        <w:t xml:space="preserve">. </w:t>
      </w:r>
    </w:p>
    <w:p w14:paraId="17A1DD0E" w14:textId="77777777" w:rsidR="00BE1DCB" w:rsidRDefault="00BE1DCB" w:rsidP="0072459A">
      <w:pPr>
        <w:pStyle w:val="BodyText"/>
        <w:spacing w:line="360" w:lineRule="auto"/>
        <w:ind w:right="140"/>
        <w:jc w:val="both"/>
        <w:rPr>
          <w:lang w:val="en-IN"/>
        </w:rPr>
      </w:pPr>
    </w:p>
    <w:p w14:paraId="0A510A7C" w14:textId="3AE25349" w:rsidR="00EA6A5F" w:rsidRPr="00EA6A5F" w:rsidRDefault="00EA6A5F" w:rsidP="00EA6A5F">
      <w:pPr>
        <w:pStyle w:val="BodyText"/>
        <w:spacing w:line="360" w:lineRule="auto"/>
        <w:ind w:left="708" w:right="140" w:firstLine="873"/>
        <w:jc w:val="both"/>
        <w:rPr>
          <w:lang w:val="en-IN"/>
        </w:rPr>
      </w:pPr>
      <w:r w:rsidRPr="00EA6A5F">
        <w:rPr>
          <w:lang w:val="en-IN"/>
        </w:rPr>
        <w:t>AI-driven detection systems show a significant advantage in terms of accuracy, adaptability, and automation. For example, studies reveal that ensemble models and Gradient Boosting techniques outperform simpler classifiers by achieving higher precision and F1-scores, with some models reaching accuracy levels above 96%. Another strong point from the review is the ability of AI to handle multi-channel threats and real-time phishing attacks through automated response mechanisms.</w:t>
      </w:r>
    </w:p>
    <w:p w14:paraId="5AB70766" w14:textId="77777777" w:rsidR="006B5201" w:rsidRDefault="006B5201" w:rsidP="00EA6A5F">
      <w:pPr>
        <w:pStyle w:val="BodyText"/>
        <w:spacing w:line="360" w:lineRule="auto"/>
        <w:ind w:left="708" w:right="140" w:firstLine="873"/>
        <w:jc w:val="both"/>
        <w:rPr>
          <w:lang w:val="en-IN"/>
        </w:rPr>
      </w:pPr>
    </w:p>
    <w:p w14:paraId="620BE8CC" w14:textId="2C127248" w:rsidR="00EA6A5F" w:rsidRPr="00EA6A5F" w:rsidRDefault="00EA6A5F" w:rsidP="00EA6A5F">
      <w:pPr>
        <w:pStyle w:val="BodyText"/>
        <w:spacing w:line="360" w:lineRule="auto"/>
        <w:ind w:left="708" w:right="140" w:firstLine="873"/>
        <w:jc w:val="both"/>
        <w:rPr>
          <w:lang w:val="en-IN"/>
        </w:rPr>
      </w:pPr>
      <w:r w:rsidRPr="00EA6A5F">
        <w:rPr>
          <w:lang w:val="en-IN"/>
        </w:rPr>
        <w:t>However, the review also brings attention to some common limitations. Many papers lack implementation details or do not evaluate their models in real-world environments. Some rely on small or outdated datasets, and others fail to generalize their findings across different phishing mediums (e.g., websites, emails, social platforms). Additionally, the complexity of AI models may limit their scalability or interpretability in enterprise applications.</w:t>
      </w:r>
    </w:p>
    <w:p w14:paraId="7DEECB53" w14:textId="77777777" w:rsidR="00EA6A5F" w:rsidRDefault="00EA6A5F" w:rsidP="00EA6A5F">
      <w:pPr>
        <w:pStyle w:val="BodyText"/>
        <w:spacing w:line="360" w:lineRule="auto"/>
        <w:ind w:left="708" w:right="140" w:firstLine="873"/>
        <w:jc w:val="both"/>
        <w:rPr>
          <w:lang w:val="en-IN"/>
        </w:rPr>
      </w:pPr>
      <w:r w:rsidRPr="00EA6A5F">
        <w:rPr>
          <w:lang w:val="en-IN"/>
        </w:rPr>
        <w:t>Overall, the outcome of the review reinforces the relevance of this project. It validates the use of a hybrid machine learning approach that combines the strengths of traditional and deep learning models for phishing detection. The need for high accuracy, low false positives, and real-time adaptability makes the hybrid system a suitable and timely solution to address existing gaps in phishing detection research.</w:t>
      </w:r>
    </w:p>
    <w:p w14:paraId="2147D422" w14:textId="77777777" w:rsidR="006B5201" w:rsidRPr="006B5201" w:rsidRDefault="006B5201" w:rsidP="006B5201">
      <w:pPr>
        <w:pStyle w:val="BodyText"/>
        <w:spacing w:line="360" w:lineRule="auto"/>
        <w:ind w:left="708" w:right="140" w:firstLine="873"/>
        <w:jc w:val="both"/>
        <w:rPr>
          <w:lang w:val="en-IN"/>
        </w:rPr>
      </w:pPr>
      <w:r w:rsidRPr="006B5201">
        <w:rPr>
          <w:lang w:val="en-IN"/>
        </w:rPr>
        <w:t xml:space="preserve">Furthermore, several studies emphasize the importance of user </w:t>
      </w:r>
      <w:proofErr w:type="spellStart"/>
      <w:r w:rsidRPr="006B5201">
        <w:rPr>
          <w:lang w:val="en-IN"/>
        </w:rPr>
        <w:t>behavior</w:t>
      </w:r>
      <w:proofErr w:type="spellEnd"/>
      <w:r w:rsidRPr="006B5201">
        <w:rPr>
          <w:lang w:val="en-IN"/>
        </w:rPr>
        <w:t xml:space="preserve"> analysis and contextual understanding in phishing detection. Research involving surveys and experimental setups shows that human factors play a critical role in the success or failure of phishing attempts. While technical models are vital for flagging malicious activity, integrating </w:t>
      </w:r>
      <w:proofErr w:type="spellStart"/>
      <w:r w:rsidRPr="006B5201">
        <w:rPr>
          <w:lang w:val="en-IN"/>
        </w:rPr>
        <w:t>behavioral</w:t>
      </w:r>
      <w:proofErr w:type="spellEnd"/>
      <w:r w:rsidRPr="006B5201">
        <w:rPr>
          <w:lang w:val="en-IN"/>
        </w:rPr>
        <w:t xml:space="preserve"> insights can significantly improve system responsiveness and user trust. This encourages the development of phishing detection systems that not only rely on static features but also learn dynamically from user interactions, browsing habits, and response patterns.</w:t>
      </w:r>
    </w:p>
    <w:p w14:paraId="321A794D" w14:textId="55B61498" w:rsidR="00BE1DCB" w:rsidRPr="00BE1DCB" w:rsidRDefault="006B5201" w:rsidP="00BE1DCB">
      <w:pPr>
        <w:pStyle w:val="BodyText"/>
        <w:spacing w:line="360" w:lineRule="auto"/>
        <w:ind w:left="708" w:right="140" w:firstLine="873"/>
        <w:jc w:val="both"/>
        <w:rPr>
          <w:lang w:val="en-IN"/>
        </w:rPr>
      </w:pPr>
      <w:r w:rsidRPr="006B5201">
        <w:rPr>
          <w:lang w:val="en-IN"/>
        </w:rPr>
        <w:t xml:space="preserve">In addition, the review illustrates a growing demand for real-time, automated phishing </w:t>
      </w:r>
      <w:proofErr w:type="spellStart"/>
      <w:r w:rsidRPr="006B5201">
        <w:rPr>
          <w:lang w:val="en-IN"/>
        </w:rPr>
        <w:t>defense</w:t>
      </w:r>
      <w:proofErr w:type="spellEnd"/>
      <w:r w:rsidRPr="006B5201">
        <w:rPr>
          <w:lang w:val="en-IN"/>
        </w:rPr>
        <w:t xml:space="preserve"> mechanisms. AI-based phishing detection systems are increasingly being designed to operate in live environments, offering instant threat identification and mitigation. Some reviewed works propose multi-channel </w:t>
      </w:r>
      <w:proofErr w:type="spellStart"/>
      <w:r w:rsidRPr="006B5201">
        <w:rPr>
          <w:lang w:val="en-IN"/>
        </w:rPr>
        <w:t>defense</w:t>
      </w:r>
      <w:proofErr w:type="spellEnd"/>
      <w:r w:rsidRPr="006B5201">
        <w:rPr>
          <w:lang w:val="en-IN"/>
        </w:rPr>
        <w:t xml:space="preserve"> systems that protect users across emails, websites, and messaging platforms. However, challenges such as latency, data privacy, and scalability remain. These insights directly inform the present work, which aims to build a robust hybrid model capable of processing URLs efficiently while maintaining high accuracy and adaptability in real-time usage</w:t>
      </w:r>
    </w:p>
    <w:p w14:paraId="3731BF44" w14:textId="77777777" w:rsidR="00BE1DCB" w:rsidRDefault="00BE1DCB">
      <w:pPr>
        <w:pStyle w:val="BodyText"/>
        <w:spacing w:before="137"/>
      </w:pPr>
    </w:p>
    <w:p w14:paraId="47191133" w14:textId="2B0DD2D7" w:rsidR="00670E14" w:rsidRPr="004969A6" w:rsidRDefault="00E323A1" w:rsidP="0053342F">
      <w:pPr>
        <w:pStyle w:val="Heading3"/>
        <w:numPr>
          <w:ilvl w:val="1"/>
          <w:numId w:val="14"/>
        </w:numPr>
        <w:tabs>
          <w:tab w:val="left" w:pos="1186"/>
        </w:tabs>
        <w:spacing w:before="1"/>
        <w:ind w:left="1186" w:hanging="478"/>
      </w:pPr>
      <w:r>
        <w:t>Proposed</w:t>
      </w:r>
      <w:r>
        <w:rPr>
          <w:spacing w:val="-13"/>
        </w:rPr>
        <w:t xml:space="preserve"> </w:t>
      </w:r>
      <w:r>
        <w:rPr>
          <w:spacing w:val="-4"/>
        </w:rPr>
        <w:t>work</w:t>
      </w:r>
    </w:p>
    <w:p w14:paraId="5A564BF5" w14:textId="77777777" w:rsidR="004969A6" w:rsidRDefault="004969A6" w:rsidP="004969A6">
      <w:pPr>
        <w:pStyle w:val="Heading3"/>
        <w:tabs>
          <w:tab w:val="left" w:pos="1186"/>
        </w:tabs>
        <w:spacing w:before="1"/>
        <w:ind w:firstLine="0"/>
      </w:pPr>
    </w:p>
    <w:p w14:paraId="7191246A" w14:textId="77777777" w:rsidR="004969A6" w:rsidRPr="004969A6" w:rsidRDefault="004969A6" w:rsidP="004969A6">
      <w:pPr>
        <w:pStyle w:val="BodyText"/>
        <w:spacing w:line="360" w:lineRule="auto"/>
        <w:ind w:left="708" w:right="133" w:firstLine="873"/>
        <w:jc w:val="both"/>
        <w:rPr>
          <w:lang w:val="en-IN"/>
        </w:rPr>
      </w:pPr>
      <w:r w:rsidRPr="004969A6">
        <w:rPr>
          <w:lang w:val="en-IN"/>
        </w:rPr>
        <w:t xml:space="preserve">The proposed work aims to develop a robust phishing detection system based on hybrid machine learning techniques that </w:t>
      </w:r>
      <w:proofErr w:type="spellStart"/>
      <w:r w:rsidRPr="004969A6">
        <w:rPr>
          <w:lang w:val="en-IN"/>
        </w:rPr>
        <w:t>analyze</w:t>
      </w:r>
      <w:proofErr w:type="spellEnd"/>
      <w:r w:rsidRPr="004969A6">
        <w:rPr>
          <w:lang w:val="en-IN"/>
        </w:rPr>
        <w:t xml:space="preserve"> URL structures and related metadata to classify whether a website is legitimate or malicious. The system is designed to overcome the limitations of traditional blacklisting and single-model machine learning approaches, which often struggle with zero-day phishing attacks and high false positive rates.</w:t>
      </w:r>
    </w:p>
    <w:p w14:paraId="5B001CFB" w14:textId="77777777" w:rsidR="004969A6" w:rsidRDefault="004969A6" w:rsidP="004969A6">
      <w:pPr>
        <w:pStyle w:val="BodyText"/>
        <w:spacing w:line="360" w:lineRule="auto"/>
        <w:ind w:left="708" w:right="133" w:firstLine="873"/>
        <w:jc w:val="both"/>
        <w:rPr>
          <w:lang w:val="en-IN"/>
        </w:rPr>
      </w:pPr>
      <w:r w:rsidRPr="004969A6">
        <w:rPr>
          <w:lang w:val="en-IN"/>
        </w:rPr>
        <w:t xml:space="preserve">The phishing detection system will feature an intuitive and user-friendly interface, where users or security analysts can input URLs for real-time evaluation. The core functionality will rely on feature extraction from the URL—such as length, presence of special characters, domain age, number of subdomains, HTTPS usage, and entropy calculations—along with metadata like domain registration details and redirection </w:t>
      </w:r>
      <w:proofErr w:type="spellStart"/>
      <w:r w:rsidRPr="004969A6">
        <w:rPr>
          <w:lang w:val="en-IN"/>
        </w:rPr>
        <w:t>behavior</w:t>
      </w:r>
      <w:proofErr w:type="spellEnd"/>
      <w:r w:rsidRPr="004969A6">
        <w:rPr>
          <w:lang w:val="en-IN"/>
        </w:rPr>
        <w:t xml:space="preserve">. These features will feed into a hybrid model composed of classical ML </w:t>
      </w:r>
    </w:p>
    <w:p w14:paraId="25E40393" w14:textId="77777777" w:rsidR="004969A6" w:rsidRDefault="004969A6" w:rsidP="004969A6">
      <w:pPr>
        <w:pStyle w:val="BodyText"/>
        <w:spacing w:line="360" w:lineRule="auto"/>
        <w:ind w:left="708" w:right="133" w:firstLine="873"/>
        <w:jc w:val="both"/>
        <w:rPr>
          <w:lang w:val="en-IN"/>
        </w:rPr>
      </w:pPr>
    </w:p>
    <w:p w14:paraId="682EDA16" w14:textId="1A0AA837" w:rsidR="004969A6" w:rsidRPr="004969A6" w:rsidRDefault="004969A6" w:rsidP="004969A6">
      <w:pPr>
        <w:pStyle w:val="BodyText"/>
        <w:spacing w:line="360" w:lineRule="auto"/>
        <w:ind w:left="708" w:right="133" w:firstLine="1"/>
        <w:jc w:val="both"/>
        <w:rPr>
          <w:lang w:val="en-IN"/>
        </w:rPr>
      </w:pPr>
      <w:r w:rsidRPr="004969A6">
        <w:rPr>
          <w:lang w:val="en-IN"/>
        </w:rPr>
        <w:t>classifiers (e.g., Random Forest, SVM) and deep learning architectures (e.g., LSTM or CNN), which together improve accuracy and robustness.</w:t>
      </w:r>
    </w:p>
    <w:p w14:paraId="68716744" w14:textId="77777777" w:rsidR="004969A6" w:rsidRPr="004969A6" w:rsidRDefault="004969A6" w:rsidP="004969A6">
      <w:pPr>
        <w:pStyle w:val="BodyText"/>
        <w:spacing w:line="360" w:lineRule="auto"/>
        <w:ind w:left="708" w:right="133" w:firstLine="873"/>
        <w:jc w:val="both"/>
        <w:rPr>
          <w:lang w:val="en-IN"/>
        </w:rPr>
      </w:pPr>
      <w:r w:rsidRPr="004969A6">
        <w:rPr>
          <w:lang w:val="en-IN"/>
        </w:rPr>
        <w:t>One of the key aspects of the system is its hybrid classification engine. Traditional machine learning models are effective in handling structured features, while deep learning models are adept at detecting patterns in raw URL text sequences. By combining the outputs of these models using ensemble or stacking techniques, the system will achieve improved precision, recall, and overall F1-score. Additionally, the detection engine can be trained to adapt over time through continuous learning from user feedback and newly reported phishing URLs.</w:t>
      </w:r>
    </w:p>
    <w:p w14:paraId="61937D68" w14:textId="77777777" w:rsidR="004969A6" w:rsidRPr="004969A6" w:rsidRDefault="004969A6" w:rsidP="004969A6">
      <w:pPr>
        <w:pStyle w:val="BodyText"/>
        <w:spacing w:line="360" w:lineRule="auto"/>
        <w:ind w:left="708" w:right="133" w:firstLine="873"/>
        <w:jc w:val="both"/>
        <w:rPr>
          <w:lang w:val="en-IN"/>
        </w:rPr>
      </w:pPr>
      <w:r w:rsidRPr="004969A6">
        <w:rPr>
          <w:lang w:val="en-IN"/>
        </w:rPr>
        <w:t>The platform will also feature an explainable AI module that shows which features contributed most to the phishing classification decision. This ensures transparency and builds user trust. Furthermore, the system can be integrated into web browsers or enterprise security solutions to automatically flag and block suspicious URLs in real-time.</w:t>
      </w:r>
    </w:p>
    <w:p w14:paraId="723EF996" w14:textId="77777777" w:rsidR="004969A6" w:rsidRPr="004969A6" w:rsidRDefault="004969A6" w:rsidP="004969A6">
      <w:pPr>
        <w:pStyle w:val="BodyText"/>
        <w:spacing w:line="360" w:lineRule="auto"/>
        <w:ind w:left="708" w:right="133" w:firstLine="873"/>
        <w:jc w:val="both"/>
        <w:rPr>
          <w:lang w:val="en-IN"/>
        </w:rPr>
      </w:pPr>
      <w:r w:rsidRPr="004969A6">
        <w:rPr>
          <w:lang w:val="en-IN"/>
        </w:rPr>
        <w:t>In conclusion, this proposed phishing detection system leverages hybrid machine learning techniques to offer a scalable, adaptive, and accurate solution for combating phishing attacks. By combining URL-based feature extraction with multi-model classification, the system not only improves detection effectiveness but also ensures resilience to evolving phishing tactics. Its integration into real-world applications can significantly enhance the cybersecurity posture of individual users and organizations alike.</w:t>
      </w:r>
    </w:p>
    <w:p w14:paraId="6C7D7371" w14:textId="77777777" w:rsidR="004969A6" w:rsidRDefault="004969A6">
      <w:pPr>
        <w:pStyle w:val="BodyText"/>
        <w:spacing w:line="360" w:lineRule="auto"/>
        <w:ind w:left="708" w:right="133" w:firstLine="873"/>
        <w:jc w:val="both"/>
      </w:pPr>
    </w:p>
    <w:p w14:paraId="4B5AC9CB" w14:textId="77777777" w:rsidR="00670E14" w:rsidRDefault="00670E14">
      <w:pPr>
        <w:pStyle w:val="BodyText"/>
        <w:spacing w:line="360" w:lineRule="auto"/>
        <w:jc w:val="both"/>
      </w:pPr>
    </w:p>
    <w:p w14:paraId="126D4CAF" w14:textId="77777777" w:rsidR="004969A6" w:rsidRDefault="004969A6">
      <w:pPr>
        <w:pStyle w:val="BodyText"/>
        <w:spacing w:line="360" w:lineRule="auto"/>
        <w:jc w:val="both"/>
        <w:sectPr w:rsidR="004969A6" w:rsidSect="00B0572E">
          <w:headerReference w:type="default" r:id="rId14"/>
          <w:footerReference w:type="default" r:id="rId15"/>
          <w:pgSz w:w="11910" w:h="16840"/>
          <w:pgMar w:top="940" w:right="853" w:bottom="1140" w:left="566" w:header="578" w:footer="947" w:gutter="0"/>
          <w:cols w:space="720"/>
          <w:docGrid w:linePitch="299"/>
        </w:sectPr>
      </w:pPr>
    </w:p>
    <w:p w14:paraId="062398F0" w14:textId="77777777" w:rsidR="00670E14" w:rsidRDefault="00670E14">
      <w:pPr>
        <w:pStyle w:val="BodyText"/>
        <w:rPr>
          <w:sz w:val="36"/>
        </w:rPr>
      </w:pPr>
    </w:p>
    <w:p w14:paraId="1EAEEDFB" w14:textId="77777777" w:rsidR="00670E14" w:rsidRDefault="00670E14">
      <w:pPr>
        <w:pStyle w:val="BodyText"/>
        <w:rPr>
          <w:sz w:val="36"/>
        </w:rPr>
      </w:pPr>
    </w:p>
    <w:p w14:paraId="37EC71E7" w14:textId="77777777" w:rsidR="00670E14" w:rsidRDefault="00670E14">
      <w:pPr>
        <w:pStyle w:val="BodyText"/>
        <w:rPr>
          <w:sz w:val="36"/>
        </w:rPr>
      </w:pPr>
    </w:p>
    <w:p w14:paraId="04DA7BD8" w14:textId="77777777" w:rsidR="00670E14" w:rsidRDefault="00670E14">
      <w:pPr>
        <w:pStyle w:val="BodyText"/>
        <w:rPr>
          <w:sz w:val="36"/>
        </w:rPr>
      </w:pPr>
    </w:p>
    <w:p w14:paraId="4CCDC78A" w14:textId="77777777" w:rsidR="00670E14" w:rsidRDefault="00670E14">
      <w:pPr>
        <w:pStyle w:val="BodyText"/>
        <w:rPr>
          <w:sz w:val="36"/>
        </w:rPr>
      </w:pPr>
    </w:p>
    <w:p w14:paraId="0D6CCA35" w14:textId="77777777" w:rsidR="00670E14" w:rsidRDefault="00670E14">
      <w:pPr>
        <w:pStyle w:val="BodyText"/>
        <w:rPr>
          <w:sz w:val="36"/>
        </w:rPr>
      </w:pPr>
    </w:p>
    <w:p w14:paraId="21961B43" w14:textId="77777777" w:rsidR="00670E14" w:rsidRDefault="00670E14">
      <w:pPr>
        <w:pStyle w:val="BodyText"/>
        <w:rPr>
          <w:sz w:val="36"/>
        </w:rPr>
      </w:pPr>
    </w:p>
    <w:p w14:paraId="16A0A22C" w14:textId="77777777" w:rsidR="00670E14" w:rsidRDefault="00670E14">
      <w:pPr>
        <w:pStyle w:val="BodyText"/>
        <w:rPr>
          <w:sz w:val="36"/>
        </w:rPr>
      </w:pPr>
    </w:p>
    <w:p w14:paraId="2B7A3ABE" w14:textId="77777777" w:rsidR="00670E14" w:rsidRDefault="00670E14">
      <w:pPr>
        <w:pStyle w:val="BodyText"/>
        <w:rPr>
          <w:sz w:val="36"/>
        </w:rPr>
      </w:pPr>
    </w:p>
    <w:p w14:paraId="0B2C4CD0" w14:textId="77777777" w:rsidR="00670E14" w:rsidRDefault="00670E14">
      <w:pPr>
        <w:pStyle w:val="BodyText"/>
        <w:rPr>
          <w:sz w:val="36"/>
        </w:rPr>
      </w:pPr>
    </w:p>
    <w:p w14:paraId="3D8B8D79" w14:textId="77777777" w:rsidR="00670E14" w:rsidRDefault="00670E14">
      <w:pPr>
        <w:pStyle w:val="BodyText"/>
        <w:rPr>
          <w:sz w:val="36"/>
        </w:rPr>
      </w:pPr>
    </w:p>
    <w:p w14:paraId="2DBF207E" w14:textId="77777777" w:rsidR="00670E14" w:rsidRDefault="00670E14">
      <w:pPr>
        <w:pStyle w:val="BodyText"/>
        <w:rPr>
          <w:sz w:val="36"/>
        </w:rPr>
      </w:pPr>
    </w:p>
    <w:p w14:paraId="184E4AD5" w14:textId="77777777" w:rsidR="00670E14" w:rsidRDefault="00670E14">
      <w:pPr>
        <w:pStyle w:val="BodyText"/>
        <w:spacing w:before="92"/>
        <w:rPr>
          <w:sz w:val="36"/>
        </w:rPr>
      </w:pPr>
    </w:p>
    <w:p w14:paraId="0E9984AE" w14:textId="77777777" w:rsidR="00670E14" w:rsidRDefault="00E323A1">
      <w:pPr>
        <w:ind w:left="568"/>
        <w:jc w:val="center"/>
        <w:rPr>
          <w:b/>
          <w:i/>
          <w:sz w:val="36"/>
        </w:rPr>
      </w:pPr>
      <w:r>
        <w:rPr>
          <w:b/>
          <w:i/>
          <w:sz w:val="36"/>
        </w:rPr>
        <w:t>CHAPTER</w:t>
      </w:r>
      <w:r>
        <w:rPr>
          <w:b/>
          <w:i/>
          <w:spacing w:val="2"/>
          <w:sz w:val="36"/>
        </w:rPr>
        <w:t xml:space="preserve"> </w:t>
      </w:r>
      <w:r>
        <w:rPr>
          <w:b/>
          <w:i/>
          <w:spacing w:val="-10"/>
          <w:sz w:val="36"/>
        </w:rPr>
        <w:t>3</w:t>
      </w:r>
    </w:p>
    <w:p w14:paraId="3283BCA3" w14:textId="77777777" w:rsidR="00670E14" w:rsidRDefault="00E323A1">
      <w:pPr>
        <w:pStyle w:val="Heading1"/>
        <w:spacing w:before="207"/>
        <w:ind w:left="566"/>
      </w:pPr>
      <w:r>
        <w:t>SYSTEM</w:t>
      </w:r>
      <w:r>
        <w:rPr>
          <w:spacing w:val="-3"/>
        </w:rPr>
        <w:t xml:space="preserve"> </w:t>
      </w:r>
      <w:r>
        <w:rPr>
          <w:spacing w:val="-2"/>
        </w:rPr>
        <w:t>REQUIREMENTS</w:t>
      </w:r>
    </w:p>
    <w:p w14:paraId="02E88040" w14:textId="77777777" w:rsidR="00670E14" w:rsidRDefault="00670E14">
      <w:pPr>
        <w:pStyle w:val="Heading1"/>
        <w:sectPr w:rsidR="00670E14" w:rsidSect="00B0572E">
          <w:headerReference w:type="default" r:id="rId16"/>
          <w:footerReference w:type="default" r:id="rId17"/>
          <w:pgSz w:w="11910" w:h="16840"/>
          <w:pgMar w:top="1920" w:right="853" w:bottom="280" w:left="566" w:header="0" w:footer="0" w:gutter="0"/>
          <w:cols w:space="720"/>
        </w:sectPr>
      </w:pPr>
    </w:p>
    <w:p w14:paraId="2C8CD238" w14:textId="77777777" w:rsidR="00670E14" w:rsidRDefault="00E323A1" w:rsidP="008D3BB7">
      <w:pPr>
        <w:spacing w:before="277"/>
        <w:ind w:left="3" w:right="8506"/>
        <w:jc w:val="center"/>
        <w:rPr>
          <w:b/>
          <w:sz w:val="32"/>
        </w:rPr>
      </w:pPr>
      <w:r>
        <w:rPr>
          <w:b/>
          <w:sz w:val="32"/>
        </w:rPr>
        <w:lastRenderedPageBreak/>
        <w:t>CHAPTER</w:t>
      </w:r>
      <w:r>
        <w:rPr>
          <w:b/>
          <w:spacing w:val="-18"/>
          <w:sz w:val="32"/>
        </w:rPr>
        <w:t xml:space="preserve"> </w:t>
      </w:r>
      <w:r>
        <w:rPr>
          <w:b/>
          <w:spacing w:val="-10"/>
          <w:sz w:val="32"/>
        </w:rPr>
        <w:t>3</w:t>
      </w:r>
    </w:p>
    <w:p w14:paraId="31698650" w14:textId="77777777" w:rsidR="00670E14" w:rsidRDefault="00E323A1">
      <w:pPr>
        <w:pStyle w:val="Heading1"/>
        <w:spacing w:before="188"/>
        <w:ind w:left="567"/>
      </w:pPr>
      <w:r>
        <w:t>SYSTEM</w:t>
      </w:r>
      <w:r>
        <w:rPr>
          <w:spacing w:val="-4"/>
        </w:rPr>
        <w:t xml:space="preserve"> </w:t>
      </w:r>
      <w:r>
        <w:rPr>
          <w:spacing w:val="-2"/>
        </w:rPr>
        <w:t>REQUIREMENTS</w:t>
      </w:r>
    </w:p>
    <w:p w14:paraId="38527EFC" w14:textId="77777777" w:rsidR="00670E14" w:rsidRDefault="00E323A1" w:rsidP="0053342F">
      <w:pPr>
        <w:pStyle w:val="Heading4"/>
        <w:numPr>
          <w:ilvl w:val="1"/>
          <w:numId w:val="13"/>
        </w:numPr>
        <w:tabs>
          <w:tab w:val="left" w:pos="1126"/>
        </w:tabs>
        <w:spacing w:before="205"/>
        <w:ind w:left="1126" w:hanging="418"/>
      </w:pPr>
      <w:r>
        <w:t>Functional</w:t>
      </w:r>
      <w:r>
        <w:rPr>
          <w:spacing w:val="-6"/>
        </w:rPr>
        <w:t xml:space="preserve"> </w:t>
      </w:r>
      <w:r>
        <w:rPr>
          <w:spacing w:val="-2"/>
        </w:rPr>
        <w:t>Requirements</w:t>
      </w:r>
    </w:p>
    <w:p w14:paraId="4FDE4DCE" w14:textId="5B36A4EC" w:rsidR="00670E14" w:rsidRDefault="00521729">
      <w:pPr>
        <w:pStyle w:val="BodyText"/>
        <w:spacing w:before="160" w:line="360" w:lineRule="auto"/>
        <w:ind w:left="708" w:right="140" w:firstLine="873"/>
        <w:jc w:val="both"/>
      </w:pPr>
      <w:r w:rsidRPr="00521729">
        <w:t>The functional requirements define the core features and operations that the URL-based phishing detection system should support. The system aims to analyze and classify URLs as either legitimate or phishing by applying machine learning techniques. These requirements ensure that the system is effective, user-friendly, and secure</w:t>
      </w:r>
      <w:r>
        <w:t xml:space="preserve">. This section, will outline the key functional requirements for building a </w:t>
      </w:r>
      <w:r w:rsidRPr="00521729">
        <w:t>URL-based phishing detection system</w:t>
      </w:r>
      <w:r>
        <w:t xml:space="preserve"> using Hybrid Machine Learni</w:t>
      </w:r>
      <w:r w:rsidR="00417EC0">
        <w:t>ng.</w:t>
      </w:r>
    </w:p>
    <w:p w14:paraId="1E5BC3E3" w14:textId="393B62CC" w:rsidR="00670E14" w:rsidRDefault="00E323A1" w:rsidP="0053342F">
      <w:pPr>
        <w:pStyle w:val="ListParagraph"/>
        <w:numPr>
          <w:ilvl w:val="0"/>
          <w:numId w:val="11"/>
        </w:numPr>
        <w:tabs>
          <w:tab w:val="left" w:pos="1181"/>
        </w:tabs>
        <w:spacing w:line="360" w:lineRule="auto"/>
        <w:ind w:right="145"/>
        <w:rPr>
          <w:sz w:val="24"/>
        </w:rPr>
      </w:pPr>
      <w:r>
        <w:rPr>
          <w:b/>
          <w:sz w:val="24"/>
        </w:rPr>
        <w:t xml:space="preserve">User Authentication: </w:t>
      </w:r>
      <w:r w:rsidR="00417EC0" w:rsidRPr="00417EC0">
        <w:rPr>
          <w:bCs/>
          <w:sz w:val="24"/>
        </w:rPr>
        <w:t>The application should allow users to create accounts and log in securely using a username-password mechanism or multi-factor authentication. The authentication process should ensure data privacy and restrict access to authorized users only.</w:t>
      </w:r>
    </w:p>
    <w:p w14:paraId="41768C18" w14:textId="25AD2A7F" w:rsidR="00670E14" w:rsidRPr="00417EC0" w:rsidRDefault="00417EC0" w:rsidP="0053342F">
      <w:pPr>
        <w:pStyle w:val="ListParagraph"/>
        <w:numPr>
          <w:ilvl w:val="0"/>
          <w:numId w:val="11"/>
        </w:numPr>
        <w:tabs>
          <w:tab w:val="left" w:pos="1181"/>
        </w:tabs>
        <w:spacing w:line="360" w:lineRule="auto"/>
        <w:ind w:right="137"/>
        <w:rPr>
          <w:bCs/>
          <w:sz w:val="24"/>
        </w:rPr>
      </w:pPr>
      <w:r w:rsidRPr="00417EC0">
        <w:rPr>
          <w:b/>
          <w:sz w:val="24"/>
        </w:rPr>
        <w:t>URL Prediction Module</w:t>
      </w:r>
      <w:r>
        <w:rPr>
          <w:b/>
          <w:sz w:val="24"/>
        </w:rPr>
        <w:t>:</w:t>
      </w:r>
      <w:r>
        <w:rPr>
          <w:b/>
          <w:spacing w:val="-8"/>
          <w:sz w:val="24"/>
        </w:rPr>
        <w:t xml:space="preserve"> </w:t>
      </w:r>
      <w:r w:rsidRPr="00417EC0">
        <w:rPr>
          <w:bCs/>
          <w:spacing w:val="-8"/>
          <w:sz w:val="24"/>
        </w:rPr>
        <w:t>Users should be able to submit one or multiple URLs to the system, which will then analyze and classify them as phishing or legitimate using machine learning models.</w:t>
      </w:r>
    </w:p>
    <w:p w14:paraId="7BE94A22" w14:textId="2A38CF69" w:rsidR="00670E14" w:rsidRDefault="00417EC0" w:rsidP="0053342F">
      <w:pPr>
        <w:pStyle w:val="ListParagraph"/>
        <w:numPr>
          <w:ilvl w:val="0"/>
          <w:numId w:val="11"/>
        </w:numPr>
        <w:tabs>
          <w:tab w:val="left" w:pos="1181"/>
        </w:tabs>
        <w:spacing w:before="1" w:line="360" w:lineRule="auto"/>
        <w:ind w:right="140"/>
        <w:rPr>
          <w:sz w:val="24"/>
        </w:rPr>
      </w:pPr>
      <w:r w:rsidRPr="00417EC0">
        <w:rPr>
          <w:b/>
          <w:bCs/>
          <w:sz w:val="24"/>
        </w:rPr>
        <w:t>File Analysis Module:</w:t>
      </w:r>
      <w:r w:rsidRPr="00417EC0">
        <w:t xml:space="preserve"> </w:t>
      </w:r>
      <w:r w:rsidRPr="00417EC0">
        <w:rPr>
          <w:sz w:val="24"/>
        </w:rPr>
        <w:t>Users should be able to upload files (e.g., PDF, EXE, DOCX) to detect malicious content. The system should extract features like file hash, metadata, and file structure for analysis.</w:t>
      </w:r>
    </w:p>
    <w:p w14:paraId="3FCDFD40" w14:textId="0AFB45D5" w:rsidR="00670E14" w:rsidRPr="00417EC0" w:rsidRDefault="00417EC0" w:rsidP="0053342F">
      <w:pPr>
        <w:pStyle w:val="ListParagraph"/>
        <w:numPr>
          <w:ilvl w:val="0"/>
          <w:numId w:val="11"/>
        </w:numPr>
        <w:tabs>
          <w:tab w:val="left" w:pos="1181"/>
        </w:tabs>
        <w:spacing w:line="360" w:lineRule="auto"/>
        <w:ind w:right="146"/>
        <w:rPr>
          <w:b/>
          <w:lang w:val="en-IN"/>
        </w:rPr>
      </w:pPr>
      <w:r w:rsidRPr="00417EC0">
        <w:rPr>
          <w:b/>
          <w:sz w:val="24"/>
        </w:rPr>
        <w:t>Email Analysis Module</w:t>
      </w:r>
      <w:r>
        <w:rPr>
          <w:b/>
          <w:sz w:val="24"/>
        </w:rPr>
        <w:t xml:space="preserve">: </w:t>
      </w:r>
      <w:r w:rsidRPr="00417EC0">
        <w:rPr>
          <w:bCs/>
          <w:sz w:val="24"/>
          <w:szCs w:val="24"/>
          <w:lang w:val="en-IN"/>
        </w:rPr>
        <w:t>Users should be able to input raw email text or upload .</w:t>
      </w:r>
      <w:proofErr w:type="spellStart"/>
      <w:r w:rsidRPr="00417EC0">
        <w:rPr>
          <w:bCs/>
          <w:sz w:val="24"/>
          <w:szCs w:val="24"/>
          <w:lang w:val="en-IN"/>
        </w:rPr>
        <w:t>eml</w:t>
      </w:r>
      <w:proofErr w:type="spellEnd"/>
      <w:r w:rsidRPr="00417EC0">
        <w:rPr>
          <w:bCs/>
          <w:sz w:val="24"/>
          <w:szCs w:val="24"/>
          <w:lang w:val="en-IN"/>
        </w:rPr>
        <w:t xml:space="preserve"> files. The system will parse the email and extract features such as headers, body content, embedded links, and attachments to detect phishing attempts.</w:t>
      </w:r>
    </w:p>
    <w:p w14:paraId="5C7966AD" w14:textId="0A1CA173" w:rsidR="00670E14" w:rsidRDefault="00417EC0" w:rsidP="0053342F">
      <w:pPr>
        <w:pStyle w:val="ListParagraph"/>
        <w:numPr>
          <w:ilvl w:val="0"/>
          <w:numId w:val="11"/>
        </w:numPr>
        <w:tabs>
          <w:tab w:val="left" w:pos="1181"/>
        </w:tabs>
        <w:spacing w:line="360" w:lineRule="auto"/>
        <w:ind w:right="142"/>
        <w:rPr>
          <w:sz w:val="24"/>
        </w:rPr>
      </w:pPr>
      <w:r w:rsidRPr="00417EC0">
        <w:rPr>
          <w:b/>
          <w:bCs/>
          <w:sz w:val="24"/>
        </w:rPr>
        <w:t>Feature Extraction and Vectorization</w:t>
      </w:r>
      <w:r>
        <w:rPr>
          <w:sz w:val="24"/>
        </w:rPr>
        <w:t xml:space="preserve">: </w:t>
      </w:r>
      <w:r w:rsidRPr="00417EC0">
        <w:rPr>
          <w:sz w:val="24"/>
        </w:rPr>
        <w:t xml:space="preserve">The system should extract relevant features from URLs, files, and emails and convert them into numerical vectors using techniques like </w:t>
      </w:r>
      <w:proofErr w:type="spellStart"/>
      <w:r w:rsidRPr="00417EC0">
        <w:rPr>
          <w:sz w:val="24"/>
        </w:rPr>
        <w:t>CountVectorizer</w:t>
      </w:r>
      <w:proofErr w:type="spellEnd"/>
      <w:r w:rsidRPr="00417EC0">
        <w:rPr>
          <w:sz w:val="24"/>
        </w:rPr>
        <w:t xml:space="preserve"> or TF-IDF for model compatibility.</w:t>
      </w:r>
    </w:p>
    <w:p w14:paraId="3864E04D" w14:textId="1F75B7BD" w:rsidR="00670E14" w:rsidRPr="00417EC0" w:rsidRDefault="00417EC0" w:rsidP="0053342F">
      <w:pPr>
        <w:pStyle w:val="ListParagraph"/>
        <w:numPr>
          <w:ilvl w:val="0"/>
          <w:numId w:val="11"/>
        </w:numPr>
        <w:tabs>
          <w:tab w:val="left" w:pos="1181"/>
        </w:tabs>
        <w:spacing w:line="360" w:lineRule="auto"/>
        <w:ind w:right="142"/>
        <w:rPr>
          <w:bCs/>
          <w:sz w:val="24"/>
          <w:szCs w:val="24"/>
          <w:lang w:val="en-IN"/>
        </w:rPr>
      </w:pPr>
      <w:r w:rsidRPr="00417EC0">
        <w:rPr>
          <w:b/>
          <w:sz w:val="24"/>
        </w:rPr>
        <w:t>Machine Learning Models</w:t>
      </w:r>
      <w:r>
        <w:rPr>
          <w:b/>
          <w:sz w:val="24"/>
        </w:rPr>
        <w:t xml:space="preserve">: </w:t>
      </w:r>
      <w:r w:rsidRPr="00417EC0">
        <w:rPr>
          <w:bCs/>
          <w:sz w:val="24"/>
          <w:szCs w:val="24"/>
          <w:lang w:val="en-IN"/>
        </w:rPr>
        <w:t xml:space="preserve">The system should use Random Forest and </w:t>
      </w:r>
      <w:proofErr w:type="spellStart"/>
      <w:r w:rsidRPr="00417EC0">
        <w:rPr>
          <w:bCs/>
          <w:sz w:val="24"/>
          <w:szCs w:val="24"/>
          <w:lang w:val="en-IN"/>
        </w:rPr>
        <w:t>XGBoost</w:t>
      </w:r>
      <w:proofErr w:type="spellEnd"/>
      <w:r w:rsidRPr="00417EC0">
        <w:rPr>
          <w:bCs/>
          <w:sz w:val="24"/>
          <w:szCs w:val="24"/>
          <w:lang w:val="en-IN"/>
        </w:rPr>
        <w:t xml:space="preserve"> classifiers to predict whether the input is phishing/malicious or legitimate. Each model should be trained and evaluated independently.</w:t>
      </w:r>
    </w:p>
    <w:p w14:paraId="10FDC191" w14:textId="127E5F09" w:rsidR="00670E14" w:rsidRDefault="00417EC0" w:rsidP="0053342F">
      <w:pPr>
        <w:pStyle w:val="ListParagraph"/>
        <w:numPr>
          <w:ilvl w:val="0"/>
          <w:numId w:val="11"/>
        </w:numPr>
        <w:tabs>
          <w:tab w:val="left" w:pos="1181"/>
        </w:tabs>
        <w:spacing w:line="360" w:lineRule="auto"/>
        <w:ind w:right="149"/>
        <w:rPr>
          <w:sz w:val="24"/>
        </w:rPr>
      </w:pPr>
      <w:r w:rsidRPr="00417EC0">
        <w:rPr>
          <w:b/>
          <w:bCs/>
          <w:sz w:val="24"/>
        </w:rPr>
        <w:t>Security Measures:</w:t>
      </w:r>
      <w:r>
        <w:rPr>
          <w:sz w:val="24"/>
        </w:rPr>
        <w:t xml:space="preserve"> </w:t>
      </w:r>
      <w:r w:rsidRPr="00417EC0">
        <w:rPr>
          <w:sz w:val="24"/>
        </w:rPr>
        <w:t>All submitted data should be securely handled, and file/email analysis should occur in a sandboxed environment. The system must avoid rendering or executing potentially harmful content.</w:t>
      </w:r>
    </w:p>
    <w:p w14:paraId="71F7981D" w14:textId="6CC010B1" w:rsidR="00670E14" w:rsidRDefault="00417EC0" w:rsidP="0053342F">
      <w:pPr>
        <w:pStyle w:val="ListParagraph"/>
        <w:numPr>
          <w:ilvl w:val="0"/>
          <w:numId w:val="11"/>
        </w:numPr>
        <w:tabs>
          <w:tab w:val="left" w:pos="1181"/>
        </w:tabs>
        <w:spacing w:before="1" w:line="360" w:lineRule="auto"/>
        <w:ind w:right="137"/>
        <w:rPr>
          <w:sz w:val="24"/>
        </w:rPr>
      </w:pPr>
      <w:r w:rsidRPr="00417EC0">
        <w:rPr>
          <w:b/>
          <w:sz w:val="24"/>
        </w:rPr>
        <w:t>Integration and API Support</w:t>
      </w:r>
      <w:r>
        <w:rPr>
          <w:b/>
          <w:sz w:val="24"/>
        </w:rPr>
        <w:t>:</w:t>
      </w:r>
      <w:r>
        <w:rPr>
          <w:b/>
          <w:spacing w:val="-8"/>
          <w:sz w:val="24"/>
        </w:rPr>
        <w:t xml:space="preserve"> </w:t>
      </w:r>
      <w:r w:rsidRPr="00417EC0">
        <w:rPr>
          <w:bCs/>
          <w:spacing w:val="-8"/>
          <w:sz w:val="24"/>
        </w:rPr>
        <w:t>The application should support API integration for organizations or developers who want to embed phishing detection capabilities into their own platforms.</w:t>
      </w:r>
    </w:p>
    <w:p w14:paraId="7E7A12FC" w14:textId="77777777" w:rsidR="00D45719" w:rsidRDefault="00417EC0" w:rsidP="0053342F">
      <w:pPr>
        <w:pStyle w:val="ListParagraph"/>
        <w:numPr>
          <w:ilvl w:val="0"/>
          <w:numId w:val="11"/>
        </w:numPr>
        <w:tabs>
          <w:tab w:val="left" w:pos="1181"/>
        </w:tabs>
        <w:spacing w:line="360" w:lineRule="auto"/>
        <w:ind w:right="140"/>
        <w:rPr>
          <w:bCs/>
          <w:sz w:val="24"/>
        </w:rPr>
        <w:sectPr w:rsidR="00D45719" w:rsidSect="00B0572E">
          <w:headerReference w:type="default" r:id="rId18"/>
          <w:footerReference w:type="default" r:id="rId19"/>
          <w:pgSz w:w="11910" w:h="16840"/>
          <w:pgMar w:top="1920" w:right="853" w:bottom="280" w:left="566" w:header="578" w:footer="947" w:gutter="0"/>
          <w:pgNumType w:start="28"/>
          <w:cols w:space="720"/>
          <w:docGrid w:linePitch="299"/>
        </w:sectPr>
      </w:pPr>
      <w:r w:rsidRPr="00417EC0">
        <w:rPr>
          <w:b/>
          <w:sz w:val="24"/>
        </w:rPr>
        <w:t xml:space="preserve">User Feedback Submission: </w:t>
      </w:r>
      <w:r w:rsidRPr="00417EC0">
        <w:rPr>
          <w:bCs/>
          <w:sz w:val="24"/>
        </w:rPr>
        <w:t xml:space="preserve">Users should have the ability to report false positives or negatives, </w:t>
      </w:r>
    </w:p>
    <w:p w14:paraId="14E0095D" w14:textId="43D39356" w:rsidR="00670E14" w:rsidRPr="002A15BB" w:rsidRDefault="00417EC0" w:rsidP="0053342F">
      <w:pPr>
        <w:pStyle w:val="ListParagraph"/>
        <w:numPr>
          <w:ilvl w:val="0"/>
          <w:numId w:val="11"/>
        </w:numPr>
        <w:tabs>
          <w:tab w:val="left" w:pos="1181"/>
        </w:tabs>
        <w:spacing w:line="360" w:lineRule="auto"/>
        <w:ind w:right="140"/>
        <w:rPr>
          <w:sz w:val="24"/>
        </w:rPr>
      </w:pPr>
      <w:r w:rsidRPr="00417EC0">
        <w:rPr>
          <w:bCs/>
          <w:sz w:val="24"/>
        </w:rPr>
        <w:lastRenderedPageBreak/>
        <w:t>which can be stored for retraining and improving model performance over time.</w:t>
      </w:r>
    </w:p>
    <w:p w14:paraId="4DC18F44" w14:textId="692D5514" w:rsidR="00670E14" w:rsidRDefault="00E323A1" w:rsidP="0053342F">
      <w:pPr>
        <w:pStyle w:val="Heading4"/>
        <w:numPr>
          <w:ilvl w:val="1"/>
          <w:numId w:val="13"/>
        </w:numPr>
        <w:tabs>
          <w:tab w:val="left" w:pos="1126"/>
        </w:tabs>
        <w:spacing w:before="278"/>
        <w:ind w:left="1126" w:hanging="418"/>
      </w:pPr>
      <w:r>
        <w:t>Non</w:t>
      </w:r>
      <w:r w:rsidR="00417EC0">
        <w:rPr>
          <w:spacing w:val="-7"/>
        </w:rPr>
        <w:t>-</w:t>
      </w:r>
      <w:r>
        <w:t>Functional</w:t>
      </w:r>
      <w:r>
        <w:rPr>
          <w:spacing w:val="-7"/>
        </w:rPr>
        <w:t xml:space="preserve"> </w:t>
      </w:r>
      <w:r>
        <w:rPr>
          <w:spacing w:val="-2"/>
        </w:rPr>
        <w:t>Requirements</w:t>
      </w:r>
    </w:p>
    <w:p w14:paraId="15A1F321" w14:textId="238B5C02" w:rsidR="00670E14" w:rsidRPr="006E59B1" w:rsidRDefault="006E59B1" w:rsidP="006E59B1">
      <w:pPr>
        <w:pStyle w:val="BodyText"/>
        <w:spacing w:before="160" w:line="360" w:lineRule="auto"/>
        <w:ind w:left="708" w:right="136" w:firstLine="873"/>
        <w:jc w:val="both"/>
        <w:rPr>
          <w:lang w:val="en-IN"/>
        </w:rPr>
      </w:pPr>
      <w:r w:rsidRPr="006E59B1">
        <w:t>Non-functional requirements define the quality attributes of the phishing detection system, ensuring it performs effectively, reliably, and securely across various input types (URLs, files, and emails). These requirements are critical for achieving user trust, high availability, and maintainability in real-world environments.</w:t>
      </w:r>
      <w:r w:rsidRPr="006E59B1">
        <w:rPr>
          <w:lang w:val="en-IN" w:eastAsia="en-IN"/>
        </w:rPr>
        <w:t xml:space="preserve"> </w:t>
      </w:r>
      <w:r w:rsidRPr="006E59B1">
        <w:rPr>
          <w:lang w:val="en-IN"/>
        </w:rPr>
        <w:t xml:space="preserve">This section, will outline the non-functional requirements for the </w:t>
      </w:r>
      <w:r>
        <w:rPr>
          <w:lang w:val="en-IN"/>
        </w:rPr>
        <w:t xml:space="preserve">URL based Phishing Detection using Machine Learning </w:t>
      </w:r>
      <w:r w:rsidRPr="006E59B1">
        <w:rPr>
          <w:lang w:val="en-IN"/>
        </w:rPr>
        <w:t>to ensure it meets the expectations of its users</w:t>
      </w:r>
      <w:r>
        <w:rPr>
          <w:lang w:val="en-IN"/>
        </w:rPr>
        <w:t>.</w:t>
      </w:r>
    </w:p>
    <w:p w14:paraId="00F90126" w14:textId="5A58E094" w:rsidR="00670E14" w:rsidRDefault="00E323A1" w:rsidP="0053342F">
      <w:pPr>
        <w:pStyle w:val="ListParagraph"/>
        <w:numPr>
          <w:ilvl w:val="0"/>
          <w:numId w:val="12"/>
        </w:numPr>
        <w:tabs>
          <w:tab w:val="left" w:pos="1181"/>
        </w:tabs>
        <w:spacing w:line="360" w:lineRule="auto"/>
        <w:ind w:right="143"/>
        <w:rPr>
          <w:sz w:val="24"/>
        </w:rPr>
      </w:pPr>
      <w:r>
        <w:rPr>
          <w:b/>
          <w:sz w:val="24"/>
        </w:rPr>
        <w:t>Scalability:</w:t>
      </w:r>
      <w:r>
        <w:rPr>
          <w:b/>
          <w:spacing w:val="-5"/>
          <w:sz w:val="24"/>
        </w:rPr>
        <w:t xml:space="preserve"> </w:t>
      </w:r>
      <w:r w:rsidR="006E59B1" w:rsidRPr="006E59B1">
        <w:rPr>
          <w:bCs/>
          <w:spacing w:val="-5"/>
          <w:sz w:val="24"/>
        </w:rPr>
        <w:t>The system should be capable of handling a growing number of users, data inputs, and prediction requests without performance degradation. It should scale horizontally to accommodate spikes in usage or large-scale integrations.</w:t>
      </w:r>
    </w:p>
    <w:p w14:paraId="6BADBF35" w14:textId="7C15A16C" w:rsidR="00670E14" w:rsidRDefault="00E323A1" w:rsidP="0053342F">
      <w:pPr>
        <w:pStyle w:val="ListParagraph"/>
        <w:numPr>
          <w:ilvl w:val="0"/>
          <w:numId w:val="12"/>
        </w:numPr>
        <w:tabs>
          <w:tab w:val="left" w:pos="1181"/>
        </w:tabs>
        <w:spacing w:before="2" w:line="360" w:lineRule="auto"/>
        <w:ind w:right="143"/>
        <w:rPr>
          <w:sz w:val="24"/>
        </w:rPr>
      </w:pPr>
      <w:r>
        <w:rPr>
          <w:b/>
          <w:sz w:val="24"/>
        </w:rPr>
        <w:t xml:space="preserve">Security: </w:t>
      </w:r>
      <w:r w:rsidR="006E59B1" w:rsidRPr="006E59B1">
        <w:rPr>
          <w:bCs/>
          <w:sz w:val="24"/>
        </w:rPr>
        <w:t>The application must be designed to handle potentially malicious inputs (e.g., phishing URLs, malware-laden files, or spoofed emails) in a secure, sandboxed environment. All user data must be protected using encryption, secure communication (HTTPS), and strict access control.</w:t>
      </w:r>
    </w:p>
    <w:p w14:paraId="038D3B23" w14:textId="71C79818" w:rsidR="00670E14" w:rsidRDefault="00E323A1" w:rsidP="0053342F">
      <w:pPr>
        <w:pStyle w:val="ListParagraph"/>
        <w:numPr>
          <w:ilvl w:val="0"/>
          <w:numId w:val="12"/>
        </w:numPr>
        <w:tabs>
          <w:tab w:val="left" w:pos="1181"/>
        </w:tabs>
        <w:spacing w:line="360" w:lineRule="auto"/>
        <w:ind w:right="139"/>
        <w:rPr>
          <w:sz w:val="24"/>
        </w:rPr>
      </w:pPr>
      <w:r>
        <w:rPr>
          <w:b/>
          <w:sz w:val="24"/>
        </w:rPr>
        <w:t>Usability:</w:t>
      </w:r>
      <w:r>
        <w:rPr>
          <w:b/>
          <w:spacing w:val="-5"/>
          <w:sz w:val="24"/>
        </w:rPr>
        <w:t xml:space="preserve"> </w:t>
      </w:r>
      <w:r w:rsidR="006E59B1" w:rsidRPr="006E59B1">
        <w:rPr>
          <w:bCs/>
          <w:spacing w:val="-5"/>
          <w:sz w:val="24"/>
        </w:rPr>
        <w:t>The user interface should be clean, intuitive, and easy to navigate for both technical and non-technical users. Users should be able to submit URLs, files, or emails with minimal effort and understand the prediction results clearly.</w:t>
      </w:r>
    </w:p>
    <w:p w14:paraId="5C225580" w14:textId="30467DB9" w:rsidR="00670E14" w:rsidRDefault="00E323A1" w:rsidP="0053342F">
      <w:pPr>
        <w:pStyle w:val="ListParagraph"/>
        <w:numPr>
          <w:ilvl w:val="0"/>
          <w:numId w:val="12"/>
        </w:numPr>
        <w:tabs>
          <w:tab w:val="left" w:pos="1181"/>
        </w:tabs>
        <w:spacing w:line="360" w:lineRule="auto"/>
        <w:ind w:right="140"/>
        <w:rPr>
          <w:sz w:val="24"/>
        </w:rPr>
      </w:pPr>
      <w:r>
        <w:rPr>
          <w:b/>
          <w:sz w:val="24"/>
        </w:rPr>
        <w:t xml:space="preserve">Reliability: </w:t>
      </w:r>
      <w:r w:rsidR="006E59B1" w:rsidRPr="006E59B1">
        <w:rPr>
          <w:bCs/>
          <w:sz w:val="24"/>
        </w:rPr>
        <w:t>The system must provide consistent availability and accuracy in predictions. It should have robust fallback mechanisms and redundancy to avoid downtime and ensure continuous operation even under heavy loads or failures.</w:t>
      </w:r>
    </w:p>
    <w:p w14:paraId="2C36FAA6" w14:textId="7670C075" w:rsidR="00670E14" w:rsidRPr="006E59B1" w:rsidRDefault="00E323A1" w:rsidP="0053342F">
      <w:pPr>
        <w:pStyle w:val="ListParagraph"/>
        <w:numPr>
          <w:ilvl w:val="0"/>
          <w:numId w:val="12"/>
        </w:numPr>
        <w:tabs>
          <w:tab w:val="left" w:pos="1181"/>
        </w:tabs>
        <w:spacing w:line="362" w:lineRule="auto"/>
        <w:ind w:right="146"/>
        <w:rPr>
          <w:b/>
          <w:spacing w:val="-8"/>
          <w:lang w:val="en-IN"/>
        </w:rPr>
      </w:pPr>
      <w:r>
        <w:rPr>
          <w:b/>
          <w:sz w:val="24"/>
        </w:rPr>
        <w:t>Performance:</w:t>
      </w:r>
      <w:r>
        <w:rPr>
          <w:b/>
          <w:spacing w:val="-8"/>
          <w:sz w:val="24"/>
        </w:rPr>
        <w:t xml:space="preserve"> </w:t>
      </w:r>
      <w:r w:rsidR="006E59B1" w:rsidRPr="006E59B1">
        <w:rPr>
          <w:bCs/>
          <w:spacing w:val="-8"/>
          <w:sz w:val="24"/>
          <w:szCs w:val="24"/>
          <w:lang w:val="en-IN"/>
        </w:rPr>
        <w:t>The phishing detection engine should process inputs and return predictions quickly (in real-time or near real-time). Latency should be minimized through model optimization and efficient feature extraction.</w:t>
      </w:r>
    </w:p>
    <w:p w14:paraId="543A8267" w14:textId="1DBB54A1" w:rsidR="00670E14" w:rsidRPr="006E59B1" w:rsidRDefault="00E323A1" w:rsidP="0053342F">
      <w:pPr>
        <w:pStyle w:val="ListParagraph"/>
        <w:numPr>
          <w:ilvl w:val="0"/>
          <w:numId w:val="12"/>
        </w:numPr>
        <w:tabs>
          <w:tab w:val="left" w:pos="1181"/>
        </w:tabs>
        <w:spacing w:line="360" w:lineRule="auto"/>
        <w:ind w:right="140"/>
        <w:rPr>
          <w:bCs/>
          <w:sz w:val="24"/>
        </w:rPr>
      </w:pPr>
      <w:r>
        <w:rPr>
          <w:b/>
          <w:sz w:val="24"/>
        </w:rPr>
        <w:t xml:space="preserve">Interoperability: </w:t>
      </w:r>
      <w:r w:rsidR="006E59B1" w:rsidRPr="006E59B1">
        <w:rPr>
          <w:bCs/>
          <w:sz w:val="24"/>
        </w:rPr>
        <w:t>The system should be designed with APIs that allow integration with third-party platforms such as email servers, web browsers, secure gateways, and SIEM (Security Information and Event Management) tools.</w:t>
      </w:r>
    </w:p>
    <w:p w14:paraId="63A989EC" w14:textId="1A2F924F" w:rsidR="00670E14" w:rsidRPr="006E59B1" w:rsidRDefault="00E323A1" w:rsidP="0053342F">
      <w:pPr>
        <w:pStyle w:val="ListParagraph"/>
        <w:numPr>
          <w:ilvl w:val="0"/>
          <w:numId w:val="12"/>
        </w:numPr>
        <w:tabs>
          <w:tab w:val="left" w:pos="1181"/>
        </w:tabs>
        <w:spacing w:line="360" w:lineRule="auto"/>
        <w:ind w:right="142"/>
        <w:rPr>
          <w:bCs/>
          <w:spacing w:val="-1"/>
          <w:sz w:val="24"/>
          <w:szCs w:val="24"/>
          <w:lang w:val="en-IN"/>
        </w:rPr>
      </w:pPr>
      <w:r>
        <w:rPr>
          <w:b/>
          <w:sz w:val="24"/>
        </w:rPr>
        <w:t>Accessibility:</w:t>
      </w:r>
      <w:r>
        <w:rPr>
          <w:b/>
          <w:spacing w:val="-1"/>
          <w:sz w:val="24"/>
        </w:rPr>
        <w:t xml:space="preserve"> </w:t>
      </w:r>
      <w:r w:rsidR="006E59B1" w:rsidRPr="006E59B1">
        <w:rPr>
          <w:bCs/>
          <w:spacing w:val="-1"/>
          <w:sz w:val="24"/>
          <w:szCs w:val="24"/>
          <w:lang w:val="en-IN"/>
        </w:rPr>
        <w:t>The platform should follow accessibility standards (such as WCAG) to support users with disabilities. It should be compatible with screen readers and provide keyboard navigation and accessible UI elements.</w:t>
      </w:r>
      <w:r w:rsidR="006E59B1" w:rsidRPr="006E59B1">
        <w:rPr>
          <w:b/>
          <w:spacing w:val="-1"/>
          <w:sz w:val="24"/>
          <w:lang w:val="en-IN"/>
        </w:rPr>
        <w:t xml:space="preserve">  </w:t>
      </w:r>
    </w:p>
    <w:p w14:paraId="057FFF6F" w14:textId="3602B336" w:rsidR="002A15BB" w:rsidRPr="0028373F" w:rsidRDefault="00E323A1" w:rsidP="0053342F">
      <w:pPr>
        <w:pStyle w:val="ListParagraph"/>
        <w:numPr>
          <w:ilvl w:val="0"/>
          <w:numId w:val="12"/>
        </w:numPr>
        <w:tabs>
          <w:tab w:val="left" w:pos="1181"/>
        </w:tabs>
        <w:spacing w:line="360" w:lineRule="auto"/>
        <w:ind w:right="143"/>
        <w:rPr>
          <w:b/>
          <w:lang w:val="en-IN"/>
        </w:rPr>
        <w:sectPr w:rsidR="002A15BB" w:rsidRPr="0028373F" w:rsidSect="00B0572E">
          <w:footerReference w:type="default" r:id="rId20"/>
          <w:pgSz w:w="11910" w:h="16840"/>
          <w:pgMar w:top="1920" w:right="853" w:bottom="280" w:left="566" w:header="578" w:footer="947" w:gutter="0"/>
          <w:pgNumType w:start="30"/>
          <w:cols w:space="720"/>
          <w:docGrid w:linePitch="299"/>
        </w:sectPr>
      </w:pPr>
      <w:r>
        <w:rPr>
          <w:b/>
          <w:sz w:val="24"/>
        </w:rPr>
        <w:t xml:space="preserve">Maintenance: </w:t>
      </w:r>
      <w:r w:rsidR="006E59B1" w:rsidRPr="006E59B1">
        <w:rPr>
          <w:bCs/>
          <w:sz w:val="24"/>
          <w:szCs w:val="24"/>
          <w:lang w:val="en-IN"/>
        </w:rPr>
        <w:t>The system codebase should be modular, well-documented, and follow standard software engineering best practices. It should allow developers to easily update models, improve features, and address vulnerabilitie</w:t>
      </w:r>
      <w:r w:rsidR="0028373F">
        <w:rPr>
          <w:bCs/>
          <w:sz w:val="24"/>
          <w:szCs w:val="24"/>
          <w:lang w:val="en-IN"/>
        </w:rPr>
        <w:t>s</w:t>
      </w:r>
    </w:p>
    <w:p w14:paraId="4A8D25F6" w14:textId="654D7D67" w:rsidR="00670E14" w:rsidRPr="00BE1DCB" w:rsidRDefault="00E323A1" w:rsidP="0053342F">
      <w:pPr>
        <w:pStyle w:val="ListParagraph"/>
        <w:numPr>
          <w:ilvl w:val="0"/>
          <w:numId w:val="12"/>
        </w:numPr>
        <w:tabs>
          <w:tab w:val="left" w:pos="1181"/>
        </w:tabs>
        <w:spacing w:line="360" w:lineRule="auto"/>
        <w:ind w:right="137"/>
        <w:rPr>
          <w:b/>
          <w:lang w:val="en-IN"/>
        </w:rPr>
      </w:pPr>
      <w:r>
        <w:rPr>
          <w:b/>
          <w:sz w:val="24"/>
        </w:rPr>
        <w:lastRenderedPageBreak/>
        <w:t xml:space="preserve">Cost-effectiveness: </w:t>
      </w:r>
      <w:r w:rsidR="009A1FF9" w:rsidRPr="009A1FF9">
        <w:rPr>
          <w:bCs/>
          <w:sz w:val="24"/>
          <w:szCs w:val="24"/>
          <w:lang w:val="en-IN"/>
        </w:rPr>
        <w:t>The system should be optimized for efficient resource usage—whether deployed locally or in the cloud—to reduce operational costs. Efficient model inference and resource allocation will ensure affordability over time</w:t>
      </w:r>
      <w:r w:rsidR="00BE1DCB">
        <w:rPr>
          <w:bCs/>
          <w:sz w:val="24"/>
          <w:szCs w:val="24"/>
          <w:lang w:val="en-IN"/>
        </w:rPr>
        <w:t>.</w:t>
      </w:r>
    </w:p>
    <w:p w14:paraId="59E90B5C" w14:textId="77777777" w:rsidR="006A3C87" w:rsidRPr="006A3C87" w:rsidRDefault="006A3C87" w:rsidP="006A3C87">
      <w:pPr>
        <w:tabs>
          <w:tab w:val="left" w:pos="1181"/>
        </w:tabs>
        <w:spacing w:line="360" w:lineRule="auto"/>
        <w:ind w:right="137"/>
        <w:rPr>
          <w:sz w:val="24"/>
        </w:rPr>
      </w:pPr>
    </w:p>
    <w:p w14:paraId="23F63E16" w14:textId="77777777" w:rsidR="00670E14" w:rsidRDefault="00E323A1" w:rsidP="0053342F">
      <w:pPr>
        <w:pStyle w:val="Heading3"/>
        <w:numPr>
          <w:ilvl w:val="1"/>
          <w:numId w:val="13"/>
        </w:numPr>
        <w:tabs>
          <w:tab w:val="left" w:pos="1187"/>
        </w:tabs>
        <w:spacing w:line="368" w:lineRule="exact"/>
        <w:ind w:left="1187" w:hanging="479"/>
        <w:jc w:val="both"/>
      </w:pPr>
      <w:r>
        <w:t>System</w:t>
      </w:r>
      <w:r>
        <w:rPr>
          <w:spacing w:val="-11"/>
        </w:rPr>
        <w:t xml:space="preserve"> </w:t>
      </w:r>
      <w:r>
        <w:rPr>
          <w:spacing w:val="-2"/>
        </w:rPr>
        <w:t>requirements</w:t>
      </w:r>
    </w:p>
    <w:p w14:paraId="38B8A52A" w14:textId="77777777" w:rsidR="00670E14" w:rsidRDefault="00E323A1" w:rsidP="0053342F">
      <w:pPr>
        <w:pStyle w:val="Heading4"/>
        <w:numPr>
          <w:ilvl w:val="2"/>
          <w:numId w:val="13"/>
        </w:numPr>
        <w:tabs>
          <w:tab w:val="left" w:pos="1337"/>
        </w:tabs>
        <w:spacing w:before="179"/>
        <w:ind w:left="1337" w:hanging="629"/>
      </w:pPr>
      <w:r>
        <w:t>Hardware</w:t>
      </w:r>
      <w:r>
        <w:rPr>
          <w:spacing w:val="-9"/>
        </w:rPr>
        <w:t xml:space="preserve"> </w:t>
      </w:r>
      <w:r>
        <w:rPr>
          <w:spacing w:val="-4"/>
        </w:rPr>
        <w:t>used</w:t>
      </w:r>
    </w:p>
    <w:p w14:paraId="6D3F06E1" w14:textId="77777777" w:rsidR="009A1FF9" w:rsidRDefault="009A1FF9" w:rsidP="0053342F">
      <w:pPr>
        <w:pStyle w:val="ListParagraph"/>
        <w:numPr>
          <w:ilvl w:val="3"/>
          <w:numId w:val="13"/>
        </w:numPr>
        <w:tabs>
          <w:tab w:val="left" w:pos="1181"/>
        </w:tabs>
        <w:spacing w:line="362" w:lineRule="auto"/>
        <w:ind w:right="145"/>
        <w:jc w:val="left"/>
        <w:rPr>
          <w:sz w:val="24"/>
        </w:rPr>
      </w:pPr>
      <w:r w:rsidRPr="009A1FF9">
        <w:rPr>
          <w:sz w:val="24"/>
        </w:rPr>
        <w:t>Computer with sufficient processing power, memory, and storage is required for developing the phishing detection system.</w:t>
      </w:r>
    </w:p>
    <w:p w14:paraId="3210DF76" w14:textId="77777777" w:rsidR="009A1FF9" w:rsidRDefault="009A1FF9" w:rsidP="0053342F">
      <w:pPr>
        <w:pStyle w:val="ListParagraph"/>
        <w:numPr>
          <w:ilvl w:val="3"/>
          <w:numId w:val="13"/>
        </w:numPr>
        <w:tabs>
          <w:tab w:val="left" w:pos="1181"/>
        </w:tabs>
        <w:spacing w:line="362" w:lineRule="auto"/>
        <w:ind w:right="145"/>
        <w:jc w:val="left"/>
        <w:rPr>
          <w:sz w:val="24"/>
        </w:rPr>
      </w:pPr>
      <w:r>
        <w:rPr>
          <w:sz w:val="24"/>
        </w:rPr>
        <w:t xml:space="preserve">A </w:t>
      </w:r>
      <w:r w:rsidRPr="009A1FF9">
        <w:rPr>
          <w:sz w:val="24"/>
        </w:rPr>
        <w:t>minimum of 8 GB RAM is recommended to ensure smooth operation during model training and testing.</w:t>
      </w:r>
    </w:p>
    <w:p w14:paraId="1DDF23A4" w14:textId="67CCAA4A" w:rsidR="009A1FF9" w:rsidRPr="009A1FF9" w:rsidRDefault="009A1FF9" w:rsidP="0053342F">
      <w:pPr>
        <w:pStyle w:val="ListParagraph"/>
        <w:numPr>
          <w:ilvl w:val="3"/>
          <w:numId w:val="13"/>
        </w:numPr>
        <w:tabs>
          <w:tab w:val="left" w:pos="1180"/>
        </w:tabs>
        <w:spacing w:line="360" w:lineRule="auto"/>
        <w:ind w:left="1180" w:hanging="359"/>
        <w:jc w:val="left"/>
        <w:rPr>
          <w:sz w:val="24"/>
        </w:rPr>
      </w:pPr>
      <w:r w:rsidRPr="009A1FF9">
        <w:rPr>
          <w:sz w:val="24"/>
        </w:rPr>
        <w:t>A quad-core processor is recommended to support the machine learning training tasks and data preprocessing.</w:t>
      </w:r>
    </w:p>
    <w:p w14:paraId="4772CD9D" w14:textId="7930E816" w:rsidR="006A3C87" w:rsidRPr="009A1FF9" w:rsidRDefault="009A1FF9" w:rsidP="0053342F">
      <w:pPr>
        <w:pStyle w:val="ListParagraph"/>
        <w:numPr>
          <w:ilvl w:val="3"/>
          <w:numId w:val="13"/>
        </w:numPr>
        <w:tabs>
          <w:tab w:val="left" w:pos="1181"/>
        </w:tabs>
        <w:spacing w:line="362" w:lineRule="auto"/>
        <w:ind w:right="145"/>
        <w:jc w:val="left"/>
        <w:rPr>
          <w:sz w:val="24"/>
        </w:rPr>
      </w:pPr>
      <w:r w:rsidRPr="009A1FF9">
        <w:rPr>
          <w:sz w:val="24"/>
        </w:rPr>
        <w:t>An SSD with at least 256 GB storage capacity is recommended to store datasets, model files, and required libraries.</w:t>
      </w:r>
    </w:p>
    <w:p w14:paraId="08F8F530" w14:textId="77777777" w:rsidR="009A1FF9" w:rsidRDefault="009A1FF9" w:rsidP="0053342F">
      <w:pPr>
        <w:pStyle w:val="ListParagraph"/>
        <w:numPr>
          <w:ilvl w:val="3"/>
          <w:numId w:val="13"/>
        </w:numPr>
        <w:tabs>
          <w:tab w:val="left" w:pos="1180"/>
        </w:tabs>
        <w:spacing w:line="360" w:lineRule="auto"/>
        <w:ind w:left="1180" w:hanging="359"/>
        <w:jc w:val="left"/>
        <w:rPr>
          <w:sz w:val="24"/>
        </w:rPr>
      </w:pPr>
      <w:r w:rsidRPr="009A1FF9">
        <w:rPr>
          <w:sz w:val="24"/>
        </w:rPr>
        <w:t>A dedicated graphics card is not necessary but can be beneficial for visual analytics and large dataset processing.</w:t>
      </w:r>
    </w:p>
    <w:p w14:paraId="01534474" w14:textId="4FE70833" w:rsidR="009A1FF9" w:rsidRPr="009A1FF9" w:rsidRDefault="009A1FF9" w:rsidP="0053342F">
      <w:pPr>
        <w:pStyle w:val="ListParagraph"/>
        <w:numPr>
          <w:ilvl w:val="3"/>
          <w:numId w:val="13"/>
        </w:numPr>
        <w:tabs>
          <w:tab w:val="left" w:pos="1180"/>
        </w:tabs>
        <w:spacing w:line="360" w:lineRule="auto"/>
        <w:ind w:left="1180" w:hanging="359"/>
        <w:jc w:val="left"/>
        <w:rPr>
          <w:sz w:val="24"/>
        </w:rPr>
      </w:pPr>
      <w:r w:rsidRPr="009A1FF9">
        <w:rPr>
          <w:sz w:val="24"/>
        </w:rPr>
        <w:t>A reliable internet connection is required to download datasets, install dependencies, and access online resources or threat feeds.</w:t>
      </w:r>
    </w:p>
    <w:p w14:paraId="26C1C197" w14:textId="7312E7C0" w:rsidR="006A3C87" w:rsidRPr="009A1FF9" w:rsidRDefault="006A3C87" w:rsidP="0053342F">
      <w:pPr>
        <w:pStyle w:val="ListParagraph"/>
        <w:numPr>
          <w:ilvl w:val="2"/>
          <w:numId w:val="13"/>
        </w:numPr>
        <w:tabs>
          <w:tab w:val="left" w:pos="1181"/>
        </w:tabs>
        <w:spacing w:before="140" w:line="360" w:lineRule="auto"/>
        <w:ind w:right="148"/>
        <w:jc w:val="left"/>
        <w:rPr>
          <w:b/>
          <w:bCs/>
          <w:sz w:val="28"/>
          <w:szCs w:val="28"/>
        </w:rPr>
      </w:pPr>
      <w:r w:rsidRPr="009A1FF9">
        <w:rPr>
          <w:b/>
          <w:bCs/>
          <w:sz w:val="28"/>
          <w:szCs w:val="28"/>
        </w:rPr>
        <w:t>Software used</w:t>
      </w:r>
    </w:p>
    <w:p w14:paraId="2200372C" w14:textId="10B67300" w:rsidR="006A3C87" w:rsidRDefault="009A1FF9" w:rsidP="0053342F">
      <w:pPr>
        <w:pStyle w:val="ListParagraph"/>
        <w:numPr>
          <w:ilvl w:val="3"/>
          <w:numId w:val="13"/>
        </w:numPr>
        <w:tabs>
          <w:tab w:val="left" w:pos="1181"/>
        </w:tabs>
        <w:spacing w:before="184" w:line="360" w:lineRule="auto"/>
        <w:ind w:right="144"/>
        <w:rPr>
          <w:sz w:val="24"/>
        </w:rPr>
      </w:pPr>
      <w:r w:rsidRPr="009A1FF9">
        <w:rPr>
          <w:b/>
          <w:bCs/>
          <w:sz w:val="24"/>
        </w:rPr>
        <w:t>Python Environment</w:t>
      </w:r>
      <w:r w:rsidRPr="009A1FF9">
        <w:rPr>
          <w:sz w:val="24"/>
        </w:rPr>
        <w:t>: Python is the primary language used for data preprocessing, model training, and application logic.</w:t>
      </w:r>
    </w:p>
    <w:p w14:paraId="7D514A21" w14:textId="494BA204" w:rsidR="006A3C87" w:rsidRDefault="006A3C87" w:rsidP="0053342F">
      <w:pPr>
        <w:pStyle w:val="ListParagraph"/>
        <w:numPr>
          <w:ilvl w:val="3"/>
          <w:numId w:val="13"/>
        </w:numPr>
        <w:tabs>
          <w:tab w:val="left" w:pos="1181"/>
        </w:tabs>
        <w:spacing w:line="360" w:lineRule="auto"/>
        <w:ind w:right="136"/>
        <w:rPr>
          <w:sz w:val="24"/>
        </w:rPr>
      </w:pPr>
      <w:r>
        <w:rPr>
          <w:b/>
          <w:sz w:val="24"/>
        </w:rPr>
        <w:t xml:space="preserve">Integrated Development Environment (IDE): </w:t>
      </w:r>
      <w:r w:rsidR="009A1FF9" w:rsidRPr="009A1FF9">
        <w:rPr>
          <w:bCs/>
          <w:sz w:val="24"/>
        </w:rPr>
        <w:t xml:space="preserve">An integrated development environment such as </w:t>
      </w:r>
      <w:proofErr w:type="spellStart"/>
      <w:r w:rsidR="009A1FF9" w:rsidRPr="009A1FF9">
        <w:rPr>
          <w:bCs/>
          <w:sz w:val="24"/>
        </w:rPr>
        <w:t>Jupyter</w:t>
      </w:r>
      <w:proofErr w:type="spellEnd"/>
      <w:r w:rsidR="009A1FF9" w:rsidRPr="009A1FF9">
        <w:rPr>
          <w:bCs/>
          <w:sz w:val="24"/>
        </w:rPr>
        <w:t xml:space="preserve"> Notebook, Visual Studio Code, or PyCharm is used for development and testing.</w:t>
      </w:r>
    </w:p>
    <w:p w14:paraId="615FDEE2" w14:textId="77777777" w:rsidR="009A1FF9" w:rsidRDefault="009A1FF9" w:rsidP="0053342F">
      <w:pPr>
        <w:pStyle w:val="ListParagraph"/>
        <w:numPr>
          <w:ilvl w:val="3"/>
          <w:numId w:val="13"/>
        </w:numPr>
        <w:tabs>
          <w:tab w:val="left" w:pos="1181"/>
        </w:tabs>
        <w:spacing w:line="360" w:lineRule="auto"/>
        <w:ind w:right="140"/>
        <w:rPr>
          <w:sz w:val="24"/>
        </w:rPr>
      </w:pPr>
      <w:r w:rsidRPr="009A1FF9">
        <w:rPr>
          <w:b/>
          <w:bCs/>
          <w:sz w:val="24"/>
        </w:rPr>
        <w:t>Machine Learning Libraries</w:t>
      </w:r>
      <w:r w:rsidRPr="009A1FF9">
        <w:rPr>
          <w:sz w:val="24"/>
        </w:rPr>
        <w:t xml:space="preserve">: </w:t>
      </w:r>
      <w:proofErr w:type="spellStart"/>
      <w:r w:rsidRPr="009A1FF9">
        <w:rPr>
          <w:sz w:val="24"/>
        </w:rPr>
        <w:t>XGBoost</w:t>
      </w:r>
      <w:proofErr w:type="spellEnd"/>
      <w:r w:rsidRPr="009A1FF9">
        <w:rPr>
          <w:sz w:val="24"/>
        </w:rPr>
        <w:t xml:space="preserve"> and scikit-learn are used for building predictive models like Random Forest and gradient boosting classifiers.</w:t>
      </w:r>
    </w:p>
    <w:p w14:paraId="372E423E" w14:textId="4FA81E71" w:rsidR="006A3C87" w:rsidRPr="009A1FF9" w:rsidRDefault="009A1FF9" w:rsidP="0053342F">
      <w:pPr>
        <w:pStyle w:val="ListParagraph"/>
        <w:numPr>
          <w:ilvl w:val="3"/>
          <w:numId w:val="13"/>
        </w:numPr>
        <w:tabs>
          <w:tab w:val="left" w:pos="1181"/>
        </w:tabs>
        <w:spacing w:line="360" w:lineRule="auto"/>
        <w:ind w:right="140"/>
        <w:rPr>
          <w:sz w:val="24"/>
        </w:rPr>
      </w:pPr>
      <w:r w:rsidRPr="009A1FF9">
        <w:rPr>
          <w:b/>
          <w:bCs/>
          <w:sz w:val="24"/>
        </w:rPr>
        <w:t>Vectorization Libraries</w:t>
      </w:r>
      <w:r w:rsidRPr="009A1FF9">
        <w:rPr>
          <w:b/>
          <w:sz w:val="24"/>
        </w:rPr>
        <w:t xml:space="preserve">: </w:t>
      </w:r>
      <w:r w:rsidRPr="009A1FF9">
        <w:rPr>
          <w:bCs/>
          <w:sz w:val="24"/>
        </w:rPr>
        <w:t>Scikit-</w:t>
      </w:r>
      <w:proofErr w:type="spellStart"/>
      <w:r w:rsidRPr="009A1FF9">
        <w:rPr>
          <w:bCs/>
          <w:sz w:val="24"/>
        </w:rPr>
        <w:t>learn’s</w:t>
      </w:r>
      <w:proofErr w:type="spellEnd"/>
      <w:r w:rsidRPr="009A1FF9">
        <w:rPr>
          <w:bCs/>
          <w:sz w:val="24"/>
        </w:rPr>
        <w:t xml:space="preserve"> </w:t>
      </w:r>
      <w:proofErr w:type="spellStart"/>
      <w:r w:rsidRPr="009A1FF9">
        <w:rPr>
          <w:bCs/>
          <w:sz w:val="24"/>
        </w:rPr>
        <w:t>TfidfVectorizer</w:t>
      </w:r>
      <w:proofErr w:type="spellEnd"/>
      <w:r w:rsidRPr="009A1FF9">
        <w:rPr>
          <w:bCs/>
          <w:sz w:val="24"/>
        </w:rPr>
        <w:t xml:space="preserve"> and </w:t>
      </w:r>
      <w:proofErr w:type="spellStart"/>
      <w:r w:rsidRPr="009A1FF9">
        <w:rPr>
          <w:bCs/>
          <w:sz w:val="24"/>
        </w:rPr>
        <w:t>CountVectorizer</w:t>
      </w:r>
      <w:proofErr w:type="spellEnd"/>
      <w:r w:rsidRPr="009A1FF9">
        <w:rPr>
          <w:bCs/>
          <w:sz w:val="24"/>
        </w:rPr>
        <w:t xml:space="preserve"> are used to convert URL/email/file features into numerical format for model input.</w:t>
      </w:r>
      <w:r w:rsidR="006A3C87" w:rsidRPr="009A1FF9">
        <w:rPr>
          <w:b/>
          <w:sz w:val="24"/>
        </w:rPr>
        <w:t xml:space="preserve"> </w:t>
      </w:r>
    </w:p>
    <w:p w14:paraId="7D25CBE4" w14:textId="0C966F0F" w:rsidR="006A3C87" w:rsidRPr="002A15BB" w:rsidRDefault="009A1FF9" w:rsidP="0053342F">
      <w:pPr>
        <w:pStyle w:val="ListParagraph"/>
        <w:numPr>
          <w:ilvl w:val="3"/>
          <w:numId w:val="13"/>
        </w:numPr>
        <w:tabs>
          <w:tab w:val="left" w:pos="1181"/>
        </w:tabs>
        <w:spacing w:line="360" w:lineRule="auto"/>
        <w:ind w:right="140"/>
        <w:rPr>
          <w:sz w:val="24"/>
        </w:rPr>
      </w:pPr>
      <w:r w:rsidRPr="009A1FF9">
        <w:rPr>
          <w:b/>
          <w:bCs/>
          <w:sz w:val="24"/>
        </w:rPr>
        <w:t>Data Handling</w:t>
      </w:r>
      <w:r w:rsidRPr="009A1FF9">
        <w:rPr>
          <w:sz w:val="24"/>
        </w:rPr>
        <w:t>: Libraries like pandas and NumPy are used for data manipulation and preprocessing</w:t>
      </w:r>
      <w:r>
        <w:rPr>
          <w:sz w:val="24"/>
        </w:rPr>
        <w:t>.</w:t>
      </w:r>
    </w:p>
    <w:p w14:paraId="27CD5585" w14:textId="1D16C6E8" w:rsidR="009A1FF9" w:rsidRDefault="009A1FF9" w:rsidP="0053342F">
      <w:pPr>
        <w:pStyle w:val="ListParagraph"/>
        <w:numPr>
          <w:ilvl w:val="3"/>
          <w:numId w:val="13"/>
        </w:numPr>
        <w:tabs>
          <w:tab w:val="left" w:pos="1181"/>
        </w:tabs>
        <w:spacing w:line="360" w:lineRule="auto"/>
        <w:ind w:right="140"/>
        <w:rPr>
          <w:sz w:val="24"/>
        </w:rPr>
      </w:pPr>
      <w:r w:rsidRPr="009A1FF9">
        <w:rPr>
          <w:b/>
          <w:bCs/>
          <w:sz w:val="24"/>
        </w:rPr>
        <w:t>Visualization Tools</w:t>
      </w:r>
      <w:r w:rsidRPr="009A1FF9">
        <w:rPr>
          <w:sz w:val="24"/>
        </w:rPr>
        <w:t>: Libraries such as matplotlib and seaborn are used for data visualization and analysis.</w:t>
      </w:r>
    </w:p>
    <w:p w14:paraId="0EDAAE80" w14:textId="5C902025" w:rsidR="00EA6D97" w:rsidRDefault="0028404E" w:rsidP="0028373F">
      <w:pPr>
        <w:ind w:left="568"/>
        <w:jc w:val="center"/>
        <w:rPr>
          <w:b/>
          <w:i/>
          <w:sz w:val="36"/>
        </w:rPr>
        <w:sectPr w:rsidR="00EA6D97" w:rsidSect="00B0572E">
          <w:headerReference w:type="default" r:id="rId21"/>
          <w:footerReference w:type="default" r:id="rId22"/>
          <w:pgSz w:w="11910" w:h="16840"/>
          <w:pgMar w:top="1920" w:right="425" w:bottom="280" w:left="566" w:header="578" w:footer="947" w:gutter="0"/>
          <w:cols w:space="720"/>
          <w:docGrid w:linePitch="299"/>
        </w:sectPr>
      </w:pPr>
      <w:r>
        <w:rPr>
          <w:b/>
          <w:i/>
          <w:sz w:val="36"/>
        </w:rPr>
        <w:br/>
      </w:r>
    </w:p>
    <w:p w14:paraId="1238328E" w14:textId="202E1983" w:rsidR="0028404E" w:rsidRDefault="0028404E" w:rsidP="0028373F">
      <w:pPr>
        <w:ind w:left="568"/>
        <w:jc w:val="center"/>
        <w:rPr>
          <w:b/>
          <w:i/>
          <w:sz w:val="36"/>
        </w:rPr>
      </w:pPr>
      <w:r>
        <w:rPr>
          <w:b/>
          <w:i/>
          <w:sz w:val="36"/>
        </w:rPr>
        <w:lastRenderedPageBreak/>
        <w:br/>
      </w:r>
      <w:r>
        <w:rPr>
          <w:b/>
          <w:i/>
          <w:sz w:val="36"/>
        </w:rPr>
        <w:br/>
      </w:r>
      <w:r>
        <w:rPr>
          <w:b/>
          <w:i/>
          <w:sz w:val="36"/>
        </w:rPr>
        <w:br/>
      </w:r>
    </w:p>
    <w:p w14:paraId="5A90DB88" w14:textId="77777777" w:rsidR="0028404E" w:rsidRDefault="0028404E" w:rsidP="0028373F">
      <w:pPr>
        <w:ind w:left="568"/>
        <w:jc w:val="center"/>
        <w:rPr>
          <w:b/>
          <w:i/>
          <w:sz w:val="36"/>
        </w:rPr>
      </w:pPr>
      <w:r>
        <w:rPr>
          <w:b/>
          <w:i/>
          <w:sz w:val="36"/>
        </w:rPr>
        <w:br/>
      </w:r>
      <w:r>
        <w:rPr>
          <w:b/>
          <w:i/>
          <w:sz w:val="36"/>
        </w:rPr>
        <w:br/>
      </w:r>
      <w:r>
        <w:rPr>
          <w:b/>
          <w:i/>
          <w:sz w:val="36"/>
        </w:rPr>
        <w:br/>
      </w:r>
      <w:r>
        <w:rPr>
          <w:b/>
          <w:i/>
          <w:sz w:val="36"/>
        </w:rPr>
        <w:br/>
      </w:r>
      <w:r>
        <w:rPr>
          <w:b/>
          <w:i/>
          <w:sz w:val="36"/>
        </w:rPr>
        <w:br/>
      </w:r>
    </w:p>
    <w:p w14:paraId="70DE8EA0" w14:textId="0242D856" w:rsidR="0028373F" w:rsidRDefault="0028404E" w:rsidP="0028373F">
      <w:pPr>
        <w:ind w:left="568"/>
        <w:jc w:val="center"/>
        <w:rPr>
          <w:b/>
          <w:i/>
          <w:sz w:val="36"/>
        </w:rPr>
      </w:pPr>
      <w:r>
        <w:rPr>
          <w:b/>
          <w:i/>
          <w:sz w:val="36"/>
        </w:rPr>
        <w:br/>
      </w:r>
      <w:r w:rsidR="0028373F">
        <w:rPr>
          <w:b/>
          <w:i/>
          <w:sz w:val="36"/>
        </w:rPr>
        <w:t>CHAPTER</w:t>
      </w:r>
      <w:r w:rsidR="0028373F">
        <w:rPr>
          <w:b/>
          <w:i/>
          <w:spacing w:val="2"/>
          <w:sz w:val="36"/>
        </w:rPr>
        <w:t xml:space="preserve"> </w:t>
      </w:r>
      <w:r w:rsidR="000A01BA">
        <w:rPr>
          <w:b/>
          <w:i/>
          <w:spacing w:val="-10"/>
          <w:sz w:val="36"/>
        </w:rPr>
        <w:t>4</w:t>
      </w:r>
    </w:p>
    <w:p w14:paraId="25127C40" w14:textId="41A85D5F" w:rsidR="0028373F" w:rsidRDefault="0028373F" w:rsidP="0028373F">
      <w:pPr>
        <w:pStyle w:val="Heading1"/>
        <w:spacing w:before="207"/>
        <w:ind w:left="566"/>
      </w:pPr>
      <w:r>
        <w:t>SYSTEM</w:t>
      </w:r>
      <w:r>
        <w:rPr>
          <w:spacing w:val="-3"/>
        </w:rPr>
        <w:t xml:space="preserve"> </w:t>
      </w:r>
      <w:r>
        <w:rPr>
          <w:spacing w:val="-2"/>
        </w:rPr>
        <w:t>DESIGN / METHODOLOGY</w:t>
      </w:r>
    </w:p>
    <w:p w14:paraId="66115015" w14:textId="51355AEC" w:rsidR="0028373F" w:rsidRDefault="0028373F" w:rsidP="0028373F">
      <w:pPr>
        <w:tabs>
          <w:tab w:val="left" w:pos="4572"/>
        </w:tabs>
        <w:rPr>
          <w:b/>
          <w:bCs/>
        </w:rPr>
      </w:pPr>
    </w:p>
    <w:p w14:paraId="177DBE67" w14:textId="413A341C" w:rsidR="0028373F" w:rsidRPr="0028373F" w:rsidRDefault="0028373F" w:rsidP="0028373F">
      <w:pPr>
        <w:tabs>
          <w:tab w:val="left" w:pos="4572"/>
        </w:tabs>
        <w:sectPr w:rsidR="0028373F" w:rsidRPr="0028373F" w:rsidSect="00B0572E">
          <w:headerReference w:type="default" r:id="rId23"/>
          <w:footerReference w:type="default" r:id="rId24"/>
          <w:pgSz w:w="11910" w:h="16840"/>
          <w:pgMar w:top="1920" w:right="425" w:bottom="280" w:left="566" w:header="578" w:footer="947" w:gutter="0"/>
          <w:cols w:space="720"/>
          <w:docGrid w:linePitch="299"/>
        </w:sectPr>
      </w:pPr>
      <w:r>
        <w:tab/>
      </w:r>
    </w:p>
    <w:p w14:paraId="2C65644B" w14:textId="77777777" w:rsidR="00670E14" w:rsidRDefault="00E323A1" w:rsidP="008D3BB7">
      <w:pPr>
        <w:spacing w:before="277"/>
        <w:ind w:left="3" w:right="8506"/>
        <w:jc w:val="center"/>
        <w:rPr>
          <w:b/>
          <w:sz w:val="32"/>
        </w:rPr>
      </w:pPr>
      <w:r>
        <w:rPr>
          <w:b/>
          <w:sz w:val="32"/>
        </w:rPr>
        <w:lastRenderedPageBreak/>
        <w:t>CHAPTER</w:t>
      </w:r>
      <w:r>
        <w:rPr>
          <w:b/>
          <w:spacing w:val="-17"/>
          <w:sz w:val="32"/>
        </w:rPr>
        <w:t xml:space="preserve"> </w:t>
      </w:r>
      <w:r>
        <w:rPr>
          <w:b/>
          <w:spacing w:val="-10"/>
          <w:sz w:val="32"/>
        </w:rPr>
        <w:t>4</w:t>
      </w:r>
    </w:p>
    <w:p w14:paraId="48C5573B" w14:textId="77777777" w:rsidR="00670E14" w:rsidRDefault="00E323A1">
      <w:pPr>
        <w:pStyle w:val="Heading1"/>
        <w:spacing w:before="188"/>
        <w:ind w:left="-1"/>
      </w:pPr>
      <w:r>
        <w:t>SYSTEM</w:t>
      </w:r>
      <w:r>
        <w:rPr>
          <w:spacing w:val="-2"/>
        </w:rPr>
        <w:t xml:space="preserve"> </w:t>
      </w:r>
      <w:r>
        <w:t>DESIGN</w:t>
      </w:r>
      <w:r>
        <w:rPr>
          <w:spacing w:val="-1"/>
        </w:rPr>
        <w:t xml:space="preserve"> </w:t>
      </w:r>
      <w:r>
        <w:t xml:space="preserve">/ </w:t>
      </w:r>
      <w:r>
        <w:rPr>
          <w:spacing w:val="-2"/>
        </w:rPr>
        <w:t>METHODOLOGY</w:t>
      </w:r>
    </w:p>
    <w:p w14:paraId="55B03EEF" w14:textId="77777777" w:rsidR="00670E14" w:rsidRDefault="00E323A1" w:rsidP="0053342F">
      <w:pPr>
        <w:pStyle w:val="Heading3"/>
        <w:numPr>
          <w:ilvl w:val="1"/>
          <w:numId w:val="10"/>
        </w:numPr>
        <w:tabs>
          <w:tab w:val="left" w:pos="1186"/>
        </w:tabs>
        <w:spacing w:before="204"/>
        <w:ind w:left="1186" w:hanging="478"/>
      </w:pPr>
      <w:r>
        <w:rPr>
          <w:spacing w:val="-2"/>
        </w:rPr>
        <w:t>Architecture</w:t>
      </w:r>
    </w:p>
    <w:p w14:paraId="656B421F" w14:textId="77777777" w:rsidR="00670E14" w:rsidRDefault="00E323A1" w:rsidP="0053342F">
      <w:pPr>
        <w:pStyle w:val="Heading4"/>
        <w:numPr>
          <w:ilvl w:val="2"/>
          <w:numId w:val="10"/>
        </w:numPr>
        <w:tabs>
          <w:tab w:val="left" w:pos="1450"/>
        </w:tabs>
        <w:spacing w:before="185"/>
        <w:ind w:left="1450" w:hanging="629"/>
        <w:jc w:val="left"/>
      </w:pPr>
      <w:r>
        <w:rPr>
          <w:spacing w:val="-2"/>
        </w:rPr>
        <w:t>Design</w:t>
      </w:r>
    </w:p>
    <w:p w14:paraId="5ED47D4C" w14:textId="77777777" w:rsidR="00670E14" w:rsidRDefault="00670E14">
      <w:pPr>
        <w:pStyle w:val="BodyText"/>
        <w:rPr>
          <w:b/>
          <w:sz w:val="20"/>
        </w:rPr>
      </w:pPr>
    </w:p>
    <w:p w14:paraId="18D7A4E1" w14:textId="2820153B" w:rsidR="00670E14" w:rsidRPr="00E323A1" w:rsidRDefault="00E323A1" w:rsidP="00E323A1">
      <w:pPr>
        <w:pStyle w:val="BodyText"/>
        <w:spacing w:before="159"/>
        <w:ind w:left="1620"/>
        <w:rPr>
          <w:b/>
        </w:rPr>
      </w:pPr>
      <w:r w:rsidRPr="00E323A1">
        <w:rPr>
          <w:noProof/>
        </w:rPr>
        <w:drawing>
          <wp:inline distT="0" distB="0" distL="0" distR="0" wp14:anchorId="71DB31D3" wp14:editId="0113711B">
            <wp:extent cx="4714244" cy="7071614"/>
            <wp:effectExtent l="0" t="0" r="0" b="0"/>
            <wp:docPr id="76" name="Picture 7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9201" cy="7079050"/>
                    </a:xfrm>
                    <a:prstGeom prst="rect">
                      <a:avLst/>
                    </a:prstGeom>
                    <a:noFill/>
                    <a:ln>
                      <a:noFill/>
                    </a:ln>
                  </pic:spPr>
                </pic:pic>
              </a:graphicData>
            </a:graphic>
          </wp:inline>
        </w:drawing>
      </w:r>
    </w:p>
    <w:p w14:paraId="3285DCA5" w14:textId="77777777" w:rsidR="00E323A1" w:rsidRPr="00E323A1" w:rsidRDefault="00E323A1" w:rsidP="00E323A1">
      <w:pPr>
        <w:spacing w:before="7" w:line="360" w:lineRule="auto"/>
        <w:ind w:left="22"/>
        <w:jc w:val="center"/>
        <w:rPr>
          <w:b/>
          <w:bCs/>
          <w:sz w:val="24"/>
          <w:szCs w:val="24"/>
        </w:rPr>
      </w:pPr>
      <w:r w:rsidRPr="00E323A1">
        <w:rPr>
          <w:b/>
          <w:bCs/>
          <w:sz w:val="24"/>
          <w:szCs w:val="24"/>
        </w:rPr>
        <w:t>Fig 5.1 System Architecture</w:t>
      </w:r>
    </w:p>
    <w:p w14:paraId="700F7476" w14:textId="77777777" w:rsidR="00670E14" w:rsidRDefault="00670E14">
      <w:pPr>
        <w:pStyle w:val="BodyText"/>
        <w:rPr>
          <w:b/>
        </w:rPr>
      </w:pPr>
    </w:p>
    <w:p w14:paraId="19C0D72D" w14:textId="77777777" w:rsidR="000A01BA" w:rsidRDefault="000A01BA">
      <w:pPr>
        <w:pStyle w:val="BodyText"/>
        <w:rPr>
          <w:b/>
        </w:rPr>
        <w:sectPr w:rsidR="000A01BA" w:rsidSect="00B0572E">
          <w:headerReference w:type="default" r:id="rId26"/>
          <w:footerReference w:type="default" r:id="rId27"/>
          <w:pgSz w:w="11910" w:h="16840"/>
          <w:pgMar w:top="940" w:right="853" w:bottom="1140" w:left="566" w:header="578" w:footer="947" w:gutter="0"/>
          <w:cols w:space="720"/>
          <w:docGrid w:linePitch="299"/>
        </w:sectPr>
      </w:pPr>
    </w:p>
    <w:p w14:paraId="1BF3BF97" w14:textId="77777777" w:rsidR="00670E14" w:rsidRDefault="00670E14">
      <w:pPr>
        <w:pStyle w:val="BodyText"/>
        <w:rPr>
          <w:b/>
        </w:rPr>
      </w:pPr>
    </w:p>
    <w:p w14:paraId="349C4BDC" w14:textId="77777777" w:rsidR="00FE0947" w:rsidRPr="005E6CDA" w:rsidRDefault="00FE0947" w:rsidP="00AB32B1">
      <w:pPr>
        <w:pStyle w:val="BodyText"/>
        <w:spacing w:line="360" w:lineRule="auto"/>
        <w:ind w:left="720"/>
        <w:jc w:val="both"/>
        <w:rPr>
          <w:b/>
          <w:sz w:val="28"/>
          <w:szCs w:val="28"/>
        </w:rPr>
      </w:pPr>
      <w:r w:rsidRPr="005E6CDA">
        <w:rPr>
          <w:b/>
          <w:sz w:val="28"/>
          <w:szCs w:val="28"/>
        </w:rPr>
        <w:t>Phishing Detection System Architecture</w:t>
      </w:r>
    </w:p>
    <w:p w14:paraId="78E8B0CC" w14:textId="076E84A0" w:rsidR="005E6CDA" w:rsidRDefault="00FE0947" w:rsidP="0053342F">
      <w:pPr>
        <w:pStyle w:val="BodyText"/>
        <w:numPr>
          <w:ilvl w:val="0"/>
          <w:numId w:val="28"/>
        </w:numPr>
        <w:spacing w:line="360" w:lineRule="auto"/>
        <w:jc w:val="both"/>
        <w:rPr>
          <w:rStyle w:val="Strong"/>
          <w:bCs w:val="0"/>
        </w:rPr>
      </w:pPr>
      <w:r w:rsidRPr="005E6CDA">
        <w:rPr>
          <w:rStyle w:val="Strong"/>
          <w:bCs w:val="0"/>
        </w:rPr>
        <w:t>Introduction to Phishing an</w:t>
      </w:r>
      <w:r w:rsidR="005E6CDA">
        <w:rPr>
          <w:rStyle w:val="Strong"/>
          <w:bCs w:val="0"/>
        </w:rPr>
        <w:t>d the Need for Detection System:</w:t>
      </w:r>
    </w:p>
    <w:p w14:paraId="66A1CE14" w14:textId="125F4F3F" w:rsidR="005E6CDA" w:rsidRDefault="00437897" w:rsidP="00AB32B1">
      <w:pPr>
        <w:pStyle w:val="BodyText"/>
        <w:spacing w:line="360" w:lineRule="auto"/>
        <w:ind w:left="1440" w:hanging="720"/>
        <w:jc w:val="both"/>
      </w:pPr>
      <w:r>
        <w:t xml:space="preserve">           </w:t>
      </w:r>
      <w:r w:rsidR="005E6CDA">
        <w:t xml:space="preserve"> </w:t>
      </w:r>
      <w:r w:rsidR="00FE0947">
        <w:t xml:space="preserve">Phishing is a deceptive technique used by malicious actors to acquire sensitive information such </w:t>
      </w:r>
      <w:r w:rsidR="005E6CDA">
        <w:t xml:space="preserve">    </w:t>
      </w:r>
      <w:r w:rsidR="00FE0947">
        <w:t>as usernames, passwords, credit card numbers, and other personal details. Typically delivered through emails, websites, or malicious files, phishing can cause significant damage to individuals and organizations alike. As phishing attacks grow more sophisticated, traditional methods of detection fall short. This necessitates the development of intelligent, AI-driven phishing detection systems that can proactively identify and mitigate such threats.</w:t>
      </w:r>
    </w:p>
    <w:p w14:paraId="63759DBF" w14:textId="7D7BE118" w:rsidR="00FE0947" w:rsidRDefault="00FE0947" w:rsidP="00AB32B1">
      <w:pPr>
        <w:pStyle w:val="BodyText"/>
        <w:tabs>
          <w:tab w:val="left" w:pos="1440"/>
        </w:tabs>
        <w:spacing w:line="360" w:lineRule="auto"/>
        <w:ind w:left="1440" w:hanging="630"/>
        <w:jc w:val="both"/>
      </w:pPr>
      <w:r>
        <w:t xml:space="preserve"> </w:t>
      </w:r>
      <w:r w:rsidR="005E6CDA">
        <w:t xml:space="preserve">         </w:t>
      </w:r>
      <w:r>
        <w:t>The system architecture illustrated here presents a comprehensive framework for an AI-</w:t>
      </w:r>
      <w:proofErr w:type="gramStart"/>
      <w:r>
        <w:t xml:space="preserve">based </w:t>
      </w:r>
      <w:r w:rsidR="00437897">
        <w:t xml:space="preserve"> </w:t>
      </w:r>
      <w:r>
        <w:t>phishing</w:t>
      </w:r>
      <w:proofErr w:type="gramEnd"/>
      <w:r>
        <w:t xml:space="preserve"> detection solution. The architecture integrates multiple data sources, intelligent preprocessing and feature extraction, a powerful AI engine, and feedback mechanisms for continuous learning and adaptation.</w:t>
      </w:r>
    </w:p>
    <w:p w14:paraId="072B561E" w14:textId="77777777" w:rsidR="005E6CDA" w:rsidRPr="005E6CDA" w:rsidRDefault="005E6CDA" w:rsidP="0053342F">
      <w:pPr>
        <w:pStyle w:val="Heading2"/>
        <w:numPr>
          <w:ilvl w:val="0"/>
          <w:numId w:val="28"/>
        </w:numPr>
        <w:spacing w:line="360" w:lineRule="auto"/>
        <w:jc w:val="both"/>
        <w:rPr>
          <w:sz w:val="24"/>
          <w:szCs w:val="24"/>
        </w:rPr>
      </w:pPr>
      <w:r w:rsidRPr="005E6CDA">
        <w:rPr>
          <w:rStyle w:val="Strong"/>
          <w:b/>
          <w:bCs/>
          <w:sz w:val="24"/>
          <w:szCs w:val="24"/>
        </w:rPr>
        <w:t>Data Sources</w:t>
      </w:r>
    </w:p>
    <w:p w14:paraId="1F741F7C" w14:textId="64C33046" w:rsidR="00437897" w:rsidRDefault="005E6CDA" w:rsidP="00AB32B1">
      <w:pPr>
        <w:pStyle w:val="NormalWeb"/>
        <w:spacing w:line="360" w:lineRule="auto"/>
        <w:ind w:left="1440"/>
        <w:jc w:val="both"/>
      </w:pPr>
      <w:r w:rsidRPr="00805672">
        <w:rPr>
          <w:rStyle w:val="Strong"/>
          <w:bCs w:val="0"/>
        </w:rPr>
        <w:t>Websites:</w:t>
      </w:r>
      <w:r>
        <w:rPr>
          <w:rStyle w:val="Strong"/>
          <w:b w:val="0"/>
          <w:bCs w:val="0"/>
        </w:rPr>
        <w:t xml:space="preserve"> </w:t>
      </w:r>
      <w:r w:rsidRPr="00437897">
        <w:t>Many phishing attacks originate from fake websites that closely mimic legitimate ones. These websites often ask users to input sensitive information. The system scans URLs, website content, and meta-information to detect signs of phishing</w:t>
      </w:r>
      <w:r w:rsidRPr="005E6CDA">
        <w:rPr>
          <w:b/>
        </w:rPr>
        <w:t>.</w:t>
      </w:r>
      <w:r w:rsidR="00437897" w:rsidRPr="00437897">
        <w:t xml:space="preserve"> </w:t>
      </w:r>
      <w:r w:rsidR="00437897">
        <w:t>To detect such sites, the system analyzes:</w:t>
      </w:r>
    </w:p>
    <w:p w14:paraId="44E898C9" w14:textId="386EB19F" w:rsidR="00437897" w:rsidRDefault="00437897" w:rsidP="0053342F">
      <w:pPr>
        <w:pStyle w:val="NormalWeb"/>
        <w:numPr>
          <w:ilvl w:val="4"/>
          <w:numId w:val="29"/>
        </w:numPr>
        <w:spacing w:line="360" w:lineRule="auto"/>
        <w:jc w:val="both"/>
      </w:pPr>
      <w:r>
        <w:t>Domain names (e.g., suspicious use of “login” or “secure”)</w:t>
      </w:r>
    </w:p>
    <w:p w14:paraId="2473A72A" w14:textId="77777777" w:rsidR="00437897" w:rsidRDefault="00437897" w:rsidP="0053342F">
      <w:pPr>
        <w:pStyle w:val="NormalWeb"/>
        <w:numPr>
          <w:ilvl w:val="4"/>
          <w:numId w:val="29"/>
        </w:numPr>
        <w:spacing w:line="360" w:lineRule="auto"/>
        <w:jc w:val="both"/>
      </w:pPr>
      <w:r>
        <w:t>SSL certificate details</w:t>
      </w:r>
    </w:p>
    <w:p w14:paraId="7A8BF35F" w14:textId="77777777" w:rsidR="00437897" w:rsidRDefault="00437897" w:rsidP="0053342F">
      <w:pPr>
        <w:pStyle w:val="NormalWeb"/>
        <w:numPr>
          <w:ilvl w:val="4"/>
          <w:numId w:val="29"/>
        </w:numPr>
        <w:spacing w:line="360" w:lineRule="auto"/>
        <w:jc w:val="both"/>
      </w:pPr>
      <w:r>
        <w:t>Redirection patterns</w:t>
      </w:r>
    </w:p>
    <w:p w14:paraId="010DE467" w14:textId="77777777" w:rsidR="00437897" w:rsidRDefault="00437897" w:rsidP="0053342F">
      <w:pPr>
        <w:pStyle w:val="NormalWeb"/>
        <w:numPr>
          <w:ilvl w:val="4"/>
          <w:numId w:val="29"/>
        </w:numPr>
        <w:spacing w:line="360" w:lineRule="auto"/>
        <w:jc w:val="both"/>
      </w:pPr>
      <w:r>
        <w:t xml:space="preserve">Use of </w:t>
      </w:r>
      <w:proofErr w:type="spellStart"/>
      <w:r>
        <w:t>iFrames</w:t>
      </w:r>
      <w:proofErr w:type="spellEnd"/>
      <w:r>
        <w:t xml:space="preserve"> and obfuscated JavaScript</w:t>
      </w:r>
    </w:p>
    <w:p w14:paraId="4B460968" w14:textId="0CFFE61D" w:rsidR="00437897" w:rsidRDefault="00437897" w:rsidP="0053342F">
      <w:pPr>
        <w:pStyle w:val="NormalWeb"/>
        <w:numPr>
          <w:ilvl w:val="4"/>
          <w:numId w:val="29"/>
        </w:numPr>
        <w:spacing w:line="360" w:lineRule="auto"/>
        <w:jc w:val="both"/>
      </w:pPr>
      <w:r>
        <w:t>Website age and hosting information</w:t>
      </w:r>
    </w:p>
    <w:p w14:paraId="46A14C2D" w14:textId="04014C1D" w:rsidR="005E6CDA" w:rsidRPr="005E6CDA" w:rsidRDefault="005E6CDA" w:rsidP="00AB32B1">
      <w:pPr>
        <w:pStyle w:val="Heading3"/>
        <w:spacing w:line="360" w:lineRule="auto"/>
        <w:ind w:left="1440" w:hanging="732"/>
        <w:jc w:val="both"/>
        <w:rPr>
          <w:b w:val="0"/>
          <w:sz w:val="24"/>
          <w:szCs w:val="24"/>
        </w:rPr>
      </w:pPr>
    </w:p>
    <w:p w14:paraId="2375CC00" w14:textId="78C5789B" w:rsidR="00AB32B1" w:rsidRDefault="005E6CDA" w:rsidP="00AB32B1">
      <w:pPr>
        <w:pStyle w:val="NormalWeb"/>
        <w:spacing w:line="360" w:lineRule="auto"/>
        <w:ind w:left="1440"/>
        <w:jc w:val="both"/>
      </w:pPr>
      <w:r w:rsidRPr="00AB32B1">
        <w:rPr>
          <w:rStyle w:val="Strong"/>
          <w:bCs w:val="0"/>
        </w:rPr>
        <w:t>Files:</w:t>
      </w:r>
      <w:r>
        <w:rPr>
          <w:rStyle w:val="Strong"/>
          <w:b w:val="0"/>
          <w:bCs w:val="0"/>
        </w:rPr>
        <w:t xml:space="preserve"> </w:t>
      </w:r>
      <w:r w:rsidRPr="005E6CDA">
        <w:t xml:space="preserve">Phishing can also be embedded in document files (PDFs, Word documents, etc.) that users </w:t>
      </w:r>
      <w:r>
        <w:rPr>
          <w:b/>
        </w:rPr>
        <w:t xml:space="preserve">   </w:t>
      </w:r>
      <w:r w:rsidRPr="005E6CDA">
        <w:t>may download or receive via emails. These files may contain malicious links or scripts that direct users to phishing sites or execute harmful actions.</w:t>
      </w:r>
      <w:r w:rsidR="00AB32B1" w:rsidRPr="00AB32B1">
        <w:t xml:space="preserve"> </w:t>
      </w:r>
      <w:r w:rsidR="00AB32B1">
        <w:t>Phishing is frequently delivered through document-based malware. These files may contain:</w:t>
      </w:r>
    </w:p>
    <w:p w14:paraId="791FE3B9" w14:textId="77777777" w:rsidR="00AB32B1" w:rsidRDefault="00AB32B1" w:rsidP="0053342F">
      <w:pPr>
        <w:pStyle w:val="NormalWeb"/>
        <w:numPr>
          <w:ilvl w:val="4"/>
          <w:numId w:val="30"/>
        </w:numPr>
        <w:spacing w:line="360" w:lineRule="auto"/>
        <w:jc w:val="both"/>
      </w:pPr>
      <w:r>
        <w:t>Embedded malicious macros</w:t>
      </w:r>
    </w:p>
    <w:p w14:paraId="01FCBB31" w14:textId="77777777" w:rsidR="00AB32B1" w:rsidRDefault="00AB32B1" w:rsidP="0053342F">
      <w:pPr>
        <w:pStyle w:val="NormalWeb"/>
        <w:numPr>
          <w:ilvl w:val="4"/>
          <w:numId w:val="30"/>
        </w:numPr>
        <w:spacing w:line="360" w:lineRule="auto"/>
        <w:jc w:val="both"/>
      </w:pPr>
      <w:r>
        <w:t>Clickable links redirecting to phishing domains</w:t>
      </w:r>
    </w:p>
    <w:p w14:paraId="1B984F6D" w14:textId="77777777" w:rsidR="00AB32B1" w:rsidRDefault="00AB32B1" w:rsidP="0053342F">
      <w:pPr>
        <w:pStyle w:val="NormalWeb"/>
        <w:numPr>
          <w:ilvl w:val="4"/>
          <w:numId w:val="30"/>
        </w:numPr>
        <w:spacing w:line="360" w:lineRule="auto"/>
        <w:jc w:val="both"/>
      </w:pPr>
      <w:r>
        <w:t>Obfuscated code designed to exploit system vulnerabilities</w:t>
      </w:r>
    </w:p>
    <w:p w14:paraId="70E2C6C9" w14:textId="77777777" w:rsidR="000A01BA" w:rsidRDefault="000A01BA" w:rsidP="0053342F">
      <w:pPr>
        <w:pStyle w:val="NormalWeb"/>
        <w:numPr>
          <w:ilvl w:val="4"/>
          <w:numId w:val="30"/>
        </w:numPr>
        <w:spacing w:line="360" w:lineRule="auto"/>
        <w:jc w:val="both"/>
        <w:sectPr w:rsidR="000A01BA" w:rsidSect="00B0572E">
          <w:footerReference w:type="default" r:id="rId28"/>
          <w:pgSz w:w="11910" w:h="16840"/>
          <w:pgMar w:top="940" w:right="853" w:bottom="1140" w:left="566" w:header="578" w:footer="947" w:gutter="0"/>
          <w:cols w:space="720"/>
          <w:docGrid w:linePitch="299"/>
        </w:sectPr>
      </w:pPr>
    </w:p>
    <w:p w14:paraId="4732892E" w14:textId="3D2BCA03" w:rsidR="00AB32B1" w:rsidRDefault="00AB32B1" w:rsidP="0053342F">
      <w:pPr>
        <w:pStyle w:val="NormalWeb"/>
        <w:numPr>
          <w:ilvl w:val="4"/>
          <w:numId w:val="30"/>
        </w:numPr>
        <w:spacing w:line="360" w:lineRule="auto"/>
        <w:jc w:val="both"/>
      </w:pPr>
      <w:r>
        <w:lastRenderedPageBreak/>
        <w:t>Fake forms requesting sensitive data</w:t>
      </w:r>
    </w:p>
    <w:p w14:paraId="17D7CF66" w14:textId="734BF264" w:rsidR="00AB32B1" w:rsidRDefault="00AB32B1" w:rsidP="00B11323">
      <w:pPr>
        <w:pStyle w:val="NormalWeb"/>
        <w:spacing w:line="360" w:lineRule="auto"/>
        <w:ind w:left="1440"/>
        <w:jc w:val="both"/>
      </w:pPr>
      <w:r>
        <w:t>The system parses files like PDFs, Word documents, and spreadsheets to extract hyperlinks, analyze macro behavior, and detect obfuscation techniques.</w:t>
      </w:r>
    </w:p>
    <w:p w14:paraId="50DC47BB" w14:textId="77777777" w:rsidR="00AB32B1" w:rsidRDefault="00AB32B1" w:rsidP="00B11323">
      <w:pPr>
        <w:pStyle w:val="Heading3"/>
        <w:spacing w:line="360" w:lineRule="auto"/>
        <w:ind w:left="1440" w:firstLine="0"/>
        <w:jc w:val="both"/>
        <w:rPr>
          <w:b w:val="0"/>
          <w:sz w:val="24"/>
          <w:szCs w:val="24"/>
        </w:rPr>
      </w:pPr>
      <w:r w:rsidRPr="00AB32B1">
        <w:rPr>
          <w:rStyle w:val="Strong"/>
          <w:b/>
          <w:bCs/>
          <w:sz w:val="24"/>
          <w:szCs w:val="24"/>
        </w:rPr>
        <w:t>Emails</w:t>
      </w:r>
      <w:r>
        <w:rPr>
          <w:rStyle w:val="Strong"/>
          <w:b/>
          <w:bCs/>
          <w:sz w:val="24"/>
          <w:szCs w:val="24"/>
        </w:rPr>
        <w:t xml:space="preserve">: </w:t>
      </w:r>
      <w:r w:rsidRPr="00AB32B1">
        <w:rPr>
          <w:b w:val="0"/>
          <w:sz w:val="24"/>
          <w:szCs w:val="24"/>
        </w:rPr>
        <w:t>Emails are one of the most common vectors for phishing. The system analyzes email headers, content, embedded links, and attachments to determine whether the email is part of a phishing attempt.</w:t>
      </w:r>
    </w:p>
    <w:p w14:paraId="388E2187" w14:textId="77777777" w:rsidR="00AB32B1" w:rsidRDefault="00AB32B1" w:rsidP="00B11323">
      <w:pPr>
        <w:pStyle w:val="Heading3"/>
        <w:spacing w:line="360" w:lineRule="auto"/>
        <w:ind w:left="1440" w:firstLine="0"/>
        <w:jc w:val="both"/>
        <w:rPr>
          <w:b w:val="0"/>
          <w:sz w:val="24"/>
          <w:szCs w:val="24"/>
        </w:rPr>
      </w:pPr>
      <w:r w:rsidRPr="00AB32B1">
        <w:rPr>
          <w:b w:val="0"/>
          <w:sz w:val="24"/>
          <w:szCs w:val="24"/>
        </w:rPr>
        <w:t>Emails are the most common vector for phishing attacks.</w:t>
      </w:r>
      <w:r>
        <w:rPr>
          <w:b w:val="0"/>
          <w:sz w:val="24"/>
          <w:szCs w:val="24"/>
        </w:rPr>
        <w:t xml:space="preserve"> Common characteristics include</w:t>
      </w:r>
    </w:p>
    <w:p w14:paraId="51DB1687" w14:textId="77777777" w:rsidR="00AB32B1" w:rsidRDefault="00AB32B1" w:rsidP="0053342F">
      <w:pPr>
        <w:pStyle w:val="Heading3"/>
        <w:numPr>
          <w:ilvl w:val="4"/>
          <w:numId w:val="31"/>
        </w:numPr>
        <w:spacing w:line="360" w:lineRule="auto"/>
        <w:jc w:val="both"/>
        <w:rPr>
          <w:b w:val="0"/>
          <w:sz w:val="24"/>
          <w:szCs w:val="24"/>
        </w:rPr>
      </w:pPr>
      <w:r w:rsidRPr="00AB32B1">
        <w:rPr>
          <w:b w:val="0"/>
          <w:sz w:val="24"/>
          <w:szCs w:val="24"/>
        </w:rPr>
        <w:t>Spoofed sender addresses</w:t>
      </w:r>
    </w:p>
    <w:p w14:paraId="65CFB7F2" w14:textId="77777777" w:rsidR="00AB32B1" w:rsidRPr="00AB32B1" w:rsidRDefault="00AB32B1" w:rsidP="0053342F">
      <w:pPr>
        <w:pStyle w:val="Heading3"/>
        <w:numPr>
          <w:ilvl w:val="4"/>
          <w:numId w:val="31"/>
        </w:numPr>
        <w:spacing w:line="360" w:lineRule="auto"/>
        <w:jc w:val="both"/>
        <w:rPr>
          <w:b w:val="0"/>
          <w:sz w:val="24"/>
          <w:szCs w:val="24"/>
        </w:rPr>
      </w:pPr>
      <w:r w:rsidRPr="00AB32B1">
        <w:rPr>
          <w:b w:val="0"/>
          <w:sz w:val="24"/>
          <w:szCs w:val="24"/>
        </w:rPr>
        <w:t>Poor grammar and spelling</w:t>
      </w:r>
    </w:p>
    <w:p w14:paraId="29B2C315" w14:textId="77777777" w:rsidR="00AB32B1" w:rsidRPr="00AB32B1" w:rsidRDefault="00AB32B1" w:rsidP="0053342F">
      <w:pPr>
        <w:pStyle w:val="Heading3"/>
        <w:numPr>
          <w:ilvl w:val="4"/>
          <w:numId w:val="31"/>
        </w:numPr>
        <w:spacing w:line="360" w:lineRule="auto"/>
        <w:jc w:val="both"/>
        <w:rPr>
          <w:b w:val="0"/>
          <w:sz w:val="24"/>
          <w:szCs w:val="24"/>
        </w:rPr>
      </w:pPr>
      <w:r w:rsidRPr="00AB32B1">
        <w:rPr>
          <w:b w:val="0"/>
          <w:sz w:val="24"/>
          <w:szCs w:val="24"/>
        </w:rPr>
        <w:t>Urgent or threatening language</w:t>
      </w:r>
    </w:p>
    <w:p w14:paraId="12B2DF1F" w14:textId="77777777" w:rsidR="00AB32B1" w:rsidRPr="00AB32B1" w:rsidRDefault="00AB32B1" w:rsidP="0053342F">
      <w:pPr>
        <w:pStyle w:val="Heading3"/>
        <w:numPr>
          <w:ilvl w:val="4"/>
          <w:numId w:val="31"/>
        </w:numPr>
        <w:spacing w:line="360" w:lineRule="auto"/>
        <w:jc w:val="both"/>
        <w:rPr>
          <w:b w:val="0"/>
          <w:sz w:val="24"/>
          <w:szCs w:val="24"/>
        </w:rPr>
      </w:pPr>
      <w:r w:rsidRPr="00AB32B1">
        <w:rPr>
          <w:b w:val="0"/>
          <w:sz w:val="24"/>
          <w:szCs w:val="24"/>
        </w:rPr>
        <w:t>Suspicious attachments or links</w:t>
      </w:r>
    </w:p>
    <w:p w14:paraId="4688F708" w14:textId="77777777" w:rsidR="00805672" w:rsidRDefault="00AB32B1" w:rsidP="0053342F">
      <w:pPr>
        <w:pStyle w:val="Heading3"/>
        <w:numPr>
          <w:ilvl w:val="4"/>
          <w:numId w:val="31"/>
        </w:numPr>
        <w:spacing w:line="360" w:lineRule="auto"/>
        <w:jc w:val="both"/>
        <w:rPr>
          <w:b w:val="0"/>
          <w:sz w:val="24"/>
          <w:szCs w:val="24"/>
        </w:rPr>
      </w:pPr>
      <w:r w:rsidRPr="00AB32B1">
        <w:rPr>
          <w:b w:val="0"/>
          <w:sz w:val="24"/>
          <w:szCs w:val="24"/>
        </w:rPr>
        <w:t>Lack of personalization</w:t>
      </w:r>
    </w:p>
    <w:p w14:paraId="7C298605" w14:textId="0F79DAEE" w:rsidR="00AB32B1" w:rsidRDefault="00AB32B1" w:rsidP="00B11323">
      <w:pPr>
        <w:pStyle w:val="Heading3"/>
        <w:spacing w:line="360" w:lineRule="auto"/>
        <w:ind w:left="1440" w:firstLine="0"/>
        <w:jc w:val="both"/>
        <w:rPr>
          <w:b w:val="0"/>
          <w:sz w:val="24"/>
          <w:szCs w:val="24"/>
        </w:rPr>
      </w:pPr>
      <w:r w:rsidRPr="00805672">
        <w:rPr>
          <w:b w:val="0"/>
          <w:sz w:val="24"/>
          <w:szCs w:val="24"/>
        </w:rPr>
        <w:t>The detection engine extracts email headers, sender domains, subject lines, and content to identify these indicators.</w:t>
      </w:r>
    </w:p>
    <w:p w14:paraId="40988A2C" w14:textId="77777777" w:rsidR="00805672" w:rsidRDefault="00805672" w:rsidP="0053342F">
      <w:pPr>
        <w:pStyle w:val="Heading2"/>
        <w:numPr>
          <w:ilvl w:val="3"/>
          <w:numId w:val="32"/>
        </w:numPr>
        <w:jc w:val="both"/>
        <w:rPr>
          <w:rStyle w:val="Strong"/>
          <w:b/>
          <w:bCs/>
          <w:sz w:val="24"/>
          <w:szCs w:val="24"/>
        </w:rPr>
      </w:pPr>
      <w:r w:rsidRPr="00805672">
        <w:rPr>
          <w:rStyle w:val="Strong"/>
          <w:b/>
          <w:bCs/>
          <w:sz w:val="24"/>
          <w:szCs w:val="24"/>
        </w:rPr>
        <w:t>Preprocessing</w:t>
      </w:r>
      <w:r>
        <w:rPr>
          <w:rStyle w:val="Strong"/>
          <w:b/>
          <w:bCs/>
          <w:sz w:val="24"/>
          <w:szCs w:val="24"/>
        </w:rPr>
        <w:t xml:space="preserve"> </w:t>
      </w:r>
    </w:p>
    <w:p w14:paraId="622B3AC8" w14:textId="36F98B82" w:rsidR="00805672" w:rsidRPr="00805672" w:rsidRDefault="00805672" w:rsidP="00B11323">
      <w:pPr>
        <w:pStyle w:val="Heading2"/>
        <w:spacing w:line="360" w:lineRule="auto"/>
        <w:ind w:left="1440"/>
        <w:jc w:val="both"/>
        <w:rPr>
          <w:sz w:val="24"/>
          <w:szCs w:val="24"/>
        </w:rPr>
      </w:pPr>
      <w:r w:rsidRPr="00805672">
        <w:rPr>
          <w:b w:val="0"/>
          <w:sz w:val="24"/>
          <w:szCs w:val="24"/>
        </w:rPr>
        <w:t>Preprocessing is the foundation of any intelligent system, ensuring data consistency and format normalization. Each data type (web, file, email) is handled by specialized pipelines:</w:t>
      </w:r>
    </w:p>
    <w:p w14:paraId="09BB7041" w14:textId="02DB5B66" w:rsidR="00805672" w:rsidRDefault="00805672" w:rsidP="0053342F">
      <w:pPr>
        <w:pStyle w:val="NormalWeb"/>
        <w:numPr>
          <w:ilvl w:val="4"/>
          <w:numId w:val="32"/>
        </w:numPr>
        <w:spacing w:line="360" w:lineRule="auto"/>
        <w:jc w:val="both"/>
      </w:pPr>
      <w:r w:rsidRPr="00805672">
        <w:rPr>
          <w:rStyle w:val="Strong"/>
        </w:rPr>
        <w:t>Text Cleaning</w:t>
      </w:r>
      <w:r w:rsidRPr="00805672">
        <w:rPr>
          <w:b/>
        </w:rPr>
        <w:t>:</w:t>
      </w:r>
      <w:r>
        <w:t xml:space="preserve"> Remove unnecessary HTML tags, JavaScript, or encoded characters.</w:t>
      </w:r>
    </w:p>
    <w:p w14:paraId="1F669009" w14:textId="77777777" w:rsidR="00805672" w:rsidRDefault="00805672" w:rsidP="0053342F">
      <w:pPr>
        <w:pStyle w:val="NormalWeb"/>
        <w:numPr>
          <w:ilvl w:val="4"/>
          <w:numId w:val="32"/>
        </w:numPr>
        <w:spacing w:line="360" w:lineRule="auto"/>
        <w:jc w:val="both"/>
      </w:pPr>
      <w:r>
        <w:rPr>
          <w:rStyle w:val="Strong"/>
        </w:rPr>
        <w:t>Tokenization</w:t>
      </w:r>
      <w:r w:rsidRPr="00805672">
        <w:rPr>
          <w:b/>
        </w:rPr>
        <w:t>:</w:t>
      </w:r>
      <w:r>
        <w:t xml:space="preserve"> Break down text into individual components such as words, phrases, or tags.</w:t>
      </w:r>
    </w:p>
    <w:p w14:paraId="743BD0B8" w14:textId="77777777" w:rsidR="00805672" w:rsidRDefault="00805672" w:rsidP="0053342F">
      <w:pPr>
        <w:pStyle w:val="NormalWeb"/>
        <w:numPr>
          <w:ilvl w:val="4"/>
          <w:numId w:val="32"/>
        </w:numPr>
        <w:spacing w:line="360" w:lineRule="auto"/>
        <w:jc w:val="both"/>
      </w:pPr>
      <w:r>
        <w:rPr>
          <w:rStyle w:val="Strong"/>
        </w:rPr>
        <w:t>Normalization</w:t>
      </w:r>
      <w:r w:rsidRPr="00805672">
        <w:rPr>
          <w:b/>
        </w:rPr>
        <w:t>:</w:t>
      </w:r>
      <w:r>
        <w:t xml:space="preserve"> Convert all data to lowercase, standard date formats, and remove special characters.</w:t>
      </w:r>
    </w:p>
    <w:p w14:paraId="3FBCCCB5" w14:textId="77777777" w:rsidR="00805672" w:rsidRDefault="00805672" w:rsidP="0053342F">
      <w:pPr>
        <w:pStyle w:val="NormalWeb"/>
        <w:numPr>
          <w:ilvl w:val="4"/>
          <w:numId w:val="32"/>
        </w:numPr>
        <w:spacing w:line="360" w:lineRule="auto"/>
        <w:jc w:val="both"/>
      </w:pPr>
      <w:r>
        <w:rPr>
          <w:rStyle w:val="Strong"/>
        </w:rPr>
        <w:t>Parsing</w:t>
      </w:r>
      <w:r w:rsidRPr="00805672">
        <w:rPr>
          <w:b/>
        </w:rPr>
        <w:t>:</w:t>
      </w:r>
      <w:r>
        <w:t xml:space="preserve"> For emails, parse MIME structure, header information (From, To, Received lines), and attachments.</w:t>
      </w:r>
    </w:p>
    <w:p w14:paraId="6C4489F0" w14:textId="49060B7A" w:rsidR="00805672" w:rsidRDefault="00805672" w:rsidP="00B11323">
      <w:pPr>
        <w:pStyle w:val="NormalWeb"/>
        <w:spacing w:line="360" w:lineRule="auto"/>
        <w:ind w:left="1440"/>
        <w:jc w:val="both"/>
      </w:pPr>
      <w:r>
        <w:t>This stage is essential for improving the quality of the features used in machine learning.</w:t>
      </w:r>
    </w:p>
    <w:p w14:paraId="787F4003" w14:textId="77777777" w:rsidR="000B4A30" w:rsidRDefault="000B4A30" w:rsidP="0053342F">
      <w:pPr>
        <w:pStyle w:val="Heading2"/>
        <w:numPr>
          <w:ilvl w:val="3"/>
          <w:numId w:val="33"/>
        </w:numPr>
        <w:spacing w:line="360" w:lineRule="auto"/>
        <w:jc w:val="both"/>
        <w:rPr>
          <w:rStyle w:val="Strong"/>
          <w:b/>
          <w:bCs/>
          <w:sz w:val="24"/>
          <w:szCs w:val="24"/>
        </w:rPr>
      </w:pPr>
      <w:r w:rsidRPr="000B4A30">
        <w:rPr>
          <w:rStyle w:val="Strong"/>
          <w:b/>
          <w:bCs/>
          <w:sz w:val="24"/>
          <w:szCs w:val="24"/>
        </w:rPr>
        <w:t>Feature Extraction</w:t>
      </w:r>
    </w:p>
    <w:p w14:paraId="151A2866" w14:textId="38BDE45C" w:rsidR="00BB786E" w:rsidRDefault="000B4A30" w:rsidP="007B4825">
      <w:pPr>
        <w:pStyle w:val="Heading2"/>
        <w:spacing w:line="360" w:lineRule="auto"/>
        <w:ind w:left="1440"/>
        <w:jc w:val="both"/>
        <w:rPr>
          <w:rStyle w:val="Strong"/>
          <w:b/>
          <w:bCs/>
        </w:rPr>
      </w:pPr>
      <w:r w:rsidRPr="000B4A30">
        <w:rPr>
          <w:b w:val="0"/>
          <w:sz w:val="24"/>
          <w:szCs w:val="24"/>
        </w:rPr>
        <w:t>Feature extraction converts raw data into a structured form suitable for machine learning. Good features help the AI model understand the patterns behind phishing attempts. Examples include</w:t>
      </w:r>
      <w:r>
        <w:t>:</w:t>
      </w:r>
    </w:p>
    <w:p w14:paraId="4BEEFC2D" w14:textId="63281E2A" w:rsidR="000B4A30" w:rsidRDefault="000B4A30" w:rsidP="00BB786E">
      <w:pPr>
        <w:pStyle w:val="Heading3"/>
        <w:spacing w:line="360" w:lineRule="auto"/>
        <w:ind w:firstLine="90"/>
        <w:jc w:val="both"/>
        <w:rPr>
          <w:rStyle w:val="Strong"/>
          <w:b/>
          <w:bCs/>
          <w:sz w:val="24"/>
          <w:szCs w:val="24"/>
        </w:rPr>
      </w:pPr>
      <w:r w:rsidRPr="000B4A30">
        <w:rPr>
          <w:rStyle w:val="Strong"/>
          <w:b/>
          <w:bCs/>
          <w:sz w:val="24"/>
          <w:szCs w:val="24"/>
        </w:rPr>
        <w:t>For Websites:</w:t>
      </w:r>
    </w:p>
    <w:p w14:paraId="669A6C2C" w14:textId="77777777" w:rsidR="000A01BA" w:rsidRDefault="000A01BA" w:rsidP="0053342F">
      <w:pPr>
        <w:pStyle w:val="Heading3"/>
        <w:numPr>
          <w:ilvl w:val="4"/>
          <w:numId w:val="33"/>
        </w:numPr>
        <w:spacing w:line="360" w:lineRule="auto"/>
        <w:jc w:val="both"/>
        <w:rPr>
          <w:b w:val="0"/>
          <w:sz w:val="24"/>
          <w:szCs w:val="24"/>
        </w:rPr>
        <w:sectPr w:rsidR="000A01BA" w:rsidSect="00B0572E">
          <w:footerReference w:type="default" r:id="rId29"/>
          <w:pgSz w:w="11910" w:h="16840"/>
          <w:pgMar w:top="940" w:right="853" w:bottom="1140" w:left="566" w:header="578" w:footer="947" w:gutter="0"/>
          <w:cols w:space="720"/>
          <w:docGrid w:linePitch="299"/>
        </w:sectPr>
      </w:pPr>
    </w:p>
    <w:p w14:paraId="7485B075" w14:textId="77777777" w:rsidR="000B4A30" w:rsidRDefault="000B4A30" w:rsidP="0053342F">
      <w:pPr>
        <w:pStyle w:val="Heading3"/>
        <w:numPr>
          <w:ilvl w:val="4"/>
          <w:numId w:val="33"/>
        </w:numPr>
        <w:spacing w:line="360" w:lineRule="auto"/>
        <w:jc w:val="both"/>
        <w:rPr>
          <w:b w:val="0"/>
          <w:sz w:val="24"/>
          <w:szCs w:val="24"/>
        </w:rPr>
      </w:pPr>
      <w:r w:rsidRPr="000B4A30">
        <w:rPr>
          <w:b w:val="0"/>
          <w:sz w:val="24"/>
          <w:szCs w:val="24"/>
        </w:rPr>
        <w:lastRenderedPageBreak/>
        <w:t>Length and entropy of URLs</w:t>
      </w:r>
    </w:p>
    <w:p w14:paraId="4B26BDF1" w14:textId="77777777" w:rsidR="00B11323" w:rsidRDefault="00B11323" w:rsidP="00B11323">
      <w:pPr>
        <w:pStyle w:val="Heading3"/>
        <w:spacing w:line="360" w:lineRule="auto"/>
        <w:ind w:left="1800" w:firstLine="0"/>
        <w:jc w:val="both"/>
        <w:rPr>
          <w:b w:val="0"/>
          <w:sz w:val="24"/>
          <w:szCs w:val="24"/>
        </w:rPr>
      </w:pPr>
    </w:p>
    <w:p w14:paraId="7CE34BCC" w14:textId="77777777" w:rsidR="000B4A30" w:rsidRPr="000B4A30" w:rsidRDefault="000B4A30" w:rsidP="0053342F">
      <w:pPr>
        <w:pStyle w:val="Heading3"/>
        <w:numPr>
          <w:ilvl w:val="4"/>
          <w:numId w:val="33"/>
        </w:numPr>
        <w:spacing w:line="360" w:lineRule="auto"/>
        <w:jc w:val="both"/>
        <w:rPr>
          <w:b w:val="0"/>
          <w:sz w:val="24"/>
          <w:szCs w:val="24"/>
        </w:rPr>
      </w:pPr>
      <w:r w:rsidRPr="000B4A30">
        <w:rPr>
          <w:b w:val="0"/>
          <w:sz w:val="24"/>
          <w:szCs w:val="24"/>
        </w:rPr>
        <w:t>Presence of IP address instead of domain</w:t>
      </w:r>
    </w:p>
    <w:p w14:paraId="3A7029D4" w14:textId="77777777" w:rsidR="000B4A30" w:rsidRPr="000B4A30" w:rsidRDefault="000B4A30" w:rsidP="0053342F">
      <w:pPr>
        <w:pStyle w:val="Heading3"/>
        <w:numPr>
          <w:ilvl w:val="4"/>
          <w:numId w:val="33"/>
        </w:numPr>
        <w:spacing w:line="360" w:lineRule="auto"/>
        <w:jc w:val="both"/>
        <w:rPr>
          <w:b w:val="0"/>
          <w:sz w:val="24"/>
          <w:szCs w:val="24"/>
        </w:rPr>
      </w:pPr>
      <w:r w:rsidRPr="000B4A30">
        <w:rPr>
          <w:b w:val="0"/>
          <w:sz w:val="24"/>
          <w:szCs w:val="24"/>
        </w:rPr>
        <w:t>Use of HTTPS and certificate information</w:t>
      </w:r>
    </w:p>
    <w:p w14:paraId="05151F41" w14:textId="77777777" w:rsidR="000B4A30" w:rsidRPr="000B4A30" w:rsidRDefault="000B4A30" w:rsidP="0053342F">
      <w:pPr>
        <w:pStyle w:val="Heading3"/>
        <w:numPr>
          <w:ilvl w:val="4"/>
          <w:numId w:val="33"/>
        </w:numPr>
        <w:spacing w:line="360" w:lineRule="auto"/>
        <w:jc w:val="both"/>
        <w:rPr>
          <w:b w:val="0"/>
          <w:sz w:val="24"/>
          <w:szCs w:val="24"/>
        </w:rPr>
      </w:pPr>
      <w:r w:rsidRPr="000B4A30">
        <w:rPr>
          <w:b w:val="0"/>
          <w:sz w:val="24"/>
          <w:szCs w:val="24"/>
        </w:rPr>
        <w:t>Favicon mismatch with domain</w:t>
      </w:r>
    </w:p>
    <w:p w14:paraId="7771B283" w14:textId="165CB272" w:rsidR="000B4A30" w:rsidRPr="000B4A30" w:rsidRDefault="000B4A30" w:rsidP="0053342F">
      <w:pPr>
        <w:pStyle w:val="Heading3"/>
        <w:numPr>
          <w:ilvl w:val="4"/>
          <w:numId w:val="33"/>
        </w:numPr>
        <w:spacing w:line="360" w:lineRule="auto"/>
        <w:jc w:val="both"/>
        <w:rPr>
          <w:b w:val="0"/>
          <w:sz w:val="24"/>
          <w:szCs w:val="24"/>
        </w:rPr>
      </w:pPr>
      <w:r w:rsidRPr="000B4A30">
        <w:rPr>
          <w:b w:val="0"/>
          <w:sz w:val="24"/>
          <w:szCs w:val="24"/>
        </w:rPr>
        <w:t>Number of external links</w:t>
      </w:r>
    </w:p>
    <w:p w14:paraId="04FFD3E2" w14:textId="77777777" w:rsidR="000B4A30" w:rsidRPr="000B4A30" w:rsidRDefault="000B4A30" w:rsidP="00FD5FFD">
      <w:pPr>
        <w:pStyle w:val="Heading3"/>
        <w:spacing w:line="360" w:lineRule="auto"/>
        <w:jc w:val="both"/>
        <w:rPr>
          <w:rStyle w:val="Strong"/>
          <w:b/>
          <w:bCs/>
          <w:sz w:val="24"/>
          <w:szCs w:val="24"/>
        </w:rPr>
      </w:pPr>
      <w:r w:rsidRPr="000B4A30">
        <w:rPr>
          <w:rStyle w:val="Strong"/>
          <w:b/>
          <w:bCs/>
          <w:sz w:val="24"/>
          <w:szCs w:val="24"/>
        </w:rPr>
        <w:t xml:space="preserve">         For Emails:</w:t>
      </w:r>
    </w:p>
    <w:p w14:paraId="5E60218B" w14:textId="77777777" w:rsidR="000B4A30" w:rsidRPr="000B4A30" w:rsidRDefault="000B4A30" w:rsidP="0053342F">
      <w:pPr>
        <w:pStyle w:val="Heading3"/>
        <w:numPr>
          <w:ilvl w:val="4"/>
          <w:numId w:val="34"/>
        </w:numPr>
        <w:spacing w:line="360" w:lineRule="auto"/>
        <w:jc w:val="both"/>
        <w:rPr>
          <w:b w:val="0"/>
          <w:sz w:val="24"/>
          <w:szCs w:val="24"/>
        </w:rPr>
      </w:pPr>
      <w:r w:rsidRPr="000B4A30">
        <w:rPr>
          <w:b w:val="0"/>
          <w:sz w:val="24"/>
          <w:szCs w:val="24"/>
        </w:rPr>
        <w:t>Whether SPF/DKIM passes</w:t>
      </w:r>
    </w:p>
    <w:p w14:paraId="08752C06" w14:textId="77777777" w:rsidR="000B4A30" w:rsidRPr="000B4A30" w:rsidRDefault="000B4A30" w:rsidP="0053342F">
      <w:pPr>
        <w:pStyle w:val="Heading3"/>
        <w:numPr>
          <w:ilvl w:val="4"/>
          <w:numId w:val="34"/>
        </w:numPr>
        <w:spacing w:line="360" w:lineRule="auto"/>
        <w:jc w:val="both"/>
        <w:rPr>
          <w:b w:val="0"/>
          <w:sz w:val="24"/>
          <w:szCs w:val="24"/>
        </w:rPr>
      </w:pPr>
      <w:r w:rsidRPr="000B4A30">
        <w:rPr>
          <w:b w:val="0"/>
          <w:sz w:val="24"/>
          <w:szCs w:val="24"/>
        </w:rPr>
        <w:t>Use of urgent keywords like “action required,” “verify,” “suspended”</w:t>
      </w:r>
    </w:p>
    <w:p w14:paraId="03659E83" w14:textId="77777777" w:rsidR="000B4A30" w:rsidRPr="000B4A30" w:rsidRDefault="000B4A30" w:rsidP="0053342F">
      <w:pPr>
        <w:pStyle w:val="Heading3"/>
        <w:numPr>
          <w:ilvl w:val="4"/>
          <w:numId w:val="34"/>
        </w:numPr>
        <w:spacing w:line="360" w:lineRule="auto"/>
        <w:jc w:val="both"/>
        <w:rPr>
          <w:b w:val="0"/>
          <w:sz w:val="24"/>
          <w:szCs w:val="24"/>
        </w:rPr>
      </w:pPr>
      <w:r w:rsidRPr="000B4A30">
        <w:rPr>
          <w:b w:val="0"/>
          <w:sz w:val="24"/>
          <w:szCs w:val="24"/>
        </w:rPr>
        <w:t>Mismatch between sender name and domain</w:t>
      </w:r>
    </w:p>
    <w:p w14:paraId="32FA0E21" w14:textId="6C7ECB66" w:rsidR="000B4A30" w:rsidRPr="000B4A30" w:rsidRDefault="000B4A30" w:rsidP="0053342F">
      <w:pPr>
        <w:pStyle w:val="Heading3"/>
        <w:numPr>
          <w:ilvl w:val="4"/>
          <w:numId w:val="34"/>
        </w:numPr>
        <w:spacing w:line="360" w:lineRule="auto"/>
        <w:jc w:val="both"/>
        <w:rPr>
          <w:b w:val="0"/>
          <w:sz w:val="24"/>
          <w:szCs w:val="24"/>
        </w:rPr>
      </w:pPr>
      <w:r w:rsidRPr="000B4A30">
        <w:rPr>
          <w:b w:val="0"/>
          <w:sz w:val="24"/>
          <w:szCs w:val="24"/>
        </w:rPr>
        <w:t>HTML-only body vs. plain text</w:t>
      </w:r>
    </w:p>
    <w:p w14:paraId="7D874645" w14:textId="77777777" w:rsidR="000B4A30" w:rsidRPr="000B4A30" w:rsidRDefault="000B4A30" w:rsidP="00FD5FFD">
      <w:pPr>
        <w:pStyle w:val="Heading3"/>
        <w:spacing w:line="360" w:lineRule="auto"/>
        <w:ind w:left="1260" w:hanging="552"/>
        <w:jc w:val="both"/>
        <w:rPr>
          <w:rStyle w:val="Strong"/>
          <w:b/>
          <w:bCs/>
          <w:sz w:val="24"/>
          <w:szCs w:val="24"/>
        </w:rPr>
      </w:pPr>
      <w:r w:rsidRPr="000B4A30">
        <w:rPr>
          <w:rStyle w:val="Strong"/>
          <w:b/>
          <w:bCs/>
          <w:sz w:val="24"/>
          <w:szCs w:val="24"/>
        </w:rPr>
        <w:t xml:space="preserve">       For Files:</w:t>
      </w:r>
    </w:p>
    <w:p w14:paraId="62623D05" w14:textId="77777777" w:rsidR="000B4A30" w:rsidRPr="000B4A30" w:rsidRDefault="000B4A30" w:rsidP="0053342F">
      <w:pPr>
        <w:pStyle w:val="Heading3"/>
        <w:numPr>
          <w:ilvl w:val="4"/>
          <w:numId w:val="35"/>
        </w:numPr>
        <w:spacing w:line="360" w:lineRule="auto"/>
        <w:jc w:val="both"/>
        <w:rPr>
          <w:b w:val="0"/>
          <w:sz w:val="24"/>
          <w:szCs w:val="24"/>
        </w:rPr>
      </w:pPr>
      <w:r w:rsidRPr="000B4A30">
        <w:rPr>
          <w:b w:val="0"/>
          <w:sz w:val="24"/>
          <w:szCs w:val="24"/>
        </w:rPr>
        <w:t>Number of embedded links</w:t>
      </w:r>
    </w:p>
    <w:p w14:paraId="77739BCB" w14:textId="77777777" w:rsidR="000B4A30" w:rsidRPr="000B4A30" w:rsidRDefault="000B4A30" w:rsidP="0053342F">
      <w:pPr>
        <w:pStyle w:val="Heading3"/>
        <w:numPr>
          <w:ilvl w:val="4"/>
          <w:numId w:val="35"/>
        </w:numPr>
        <w:spacing w:line="360" w:lineRule="auto"/>
        <w:jc w:val="both"/>
        <w:rPr>
          <w:b w:val="0"/>
          <w:sz w:val="24"/>
          <w:szCs w:val="24"/>
        </w:rPr>
      </w:pPr>
      <w:r w:rsidRPr="000B4A30">
        <w:rPr>
          <w:b w:val="0"/>
          <w:sz w:val="24"/>
          <w:szCs w:val="24"/>
        </w:rPr>
        <w:t>Macro behavior (e.g., auto-execution)</w:t>
      </w:r>
    </w:p>
    <w:p w14:paraId="49EB877E" w14:textId="77777777" w:rsidR="000B4A30" w:rsidRPr="000B4A30" w:rsidRDefault="000B4A30" w:rsidP="0053342F">
      <w:pPr>
        <w:pStyle w:val="Heading3"/>
        <w:numPr>
          <w:ilvl w:val="4"/>
          <w:numId w:val="35"/>
        </w:numPr>
        <w:spacing w:line="360" w:lineRule="auto"/>
        <w:jc w:val="both"/>
        <w:rPr>
          <w:b w:val="0"/>
          <w:sz w:val="24"/>
          <w:szCs w:val="24"/>
        </w:rPr>
      </w:pPr>
      <w:r w:rsidRPr="000B4A30">
        <w:rPr>
          <w:b w:val="0"/>
          <w:sz w:val="24"/>
          <w:szCs w:val="24"/>
        </w:rPr>
        <w:t>File obfuscation level</w:t>
      </w:r>
    </w:p>
    <w:p w14:paraId="77E358D3" w14:textId="77777777" w:rsidR="000B4A30" w:rsidRPr="000B4A30" w:rsidRDefault="000B4A30" w:rsidP="0053342F">
      <w:pPr>
        <w:pStyle w:val="Heading3"/>
        <w:numPr>
          <w:ilvl w:val="4"/>
          <w:numId w:val="35"/>
        </w:numPr>
        <w:spacing w:line="360" w:lineRule="auto"/>
        <w:jc w:val="both"/>
        <w:rPr>
          <w:b w:val="0"/>
          <w:sz w:val="24"/>
          <w:szCs w:val="24"/>
        </w:rPr>
      </w:pPr>
      <w:r w:rsidRPr="000B4A30">
        <w:rPr>
          <w:b w:val="0"/>
          <w:sz w:val="24"/>
          <w:szCs w:val="24"/>
        </w:rPr>
        <w:t>Use of external object references</w:t>
      </w:r>
    </w:p>
    <w:p w14:paraId="67A1BC33" w14:textId="67D39069" w:rsidR="000B4A30" w:rsidRDefault="000B4A30" w:rsidP="00FD5FFD">
      <w:pPr>
        <w:pStyle w:val="Heading3"/>
        <w:spacing w:line="360" w:lineRule="auto"/>
        <w:ind w:left="1440" w:firstLine="0"/>
        <w:jc w:val="both"/>
        <w:rPr>
          <w:b w:val="0"/>
          <w:sz w:val="24"/>
          <w:szCs w:val="24"/>
        </w:rPr>
      </w:pPr>
      <w:r w:rsidRPr="000B4A30">
        <w:rPr>
          <w:b w:val="0"/>
          <w:sz w:val="24"/>
          <w:szCs w:val="24"/>
        </w:rPr>
        <w:t>Each extracted feature can be categorical (e.g., "Has Login Form: Yes/No") or numerical (e.g., "URL Length: 92").</w:t>
      </w:r>
    </w:p>
    <w:p w14:paraId="2F1AD719" w14:textId="77777777" w:rsidR="00B11323" w:rsidRPr="003F7F32" w:rsidRDefault="00B11323" w:rsidP="0053342F">
      <w:pPr>
        <w:pStyle w:val="Heading2"/>
        <w:numPr>
          <w:ilvl w:val="3"/>
          <w:numId w:val="36"/>
        </w:numPr>
        <w:spacing w:line="360" w:lineRule="auto"/>
        <w:jc w:val="both"/>
        <w:rPr>
          <w:sz w:val="24"/>
          <w:szCs w:val="24"/>
        </w:rPr>
      </w:pPr>
      <w:r w:rsidRPr="003F7F32">
        <w:rPr>
          <w:rStyle w:val="Strong"/>
          <w:b/>
          <w:bCs/>
          <w:sz w:val="24"/>
          <w:szCs w:val="24"/>
        </w:rPr>
        <w:t>AI Detection Engine</w:t>
      </w:r>
    </w:p>
    <w:p w14:paraId="170E9FB9" w14:textId="77777777" w:rsidR="00B11323" w:rsidRDefault="00B11323" w:rsidP="00FD5FFD">
      <w:pPr>
        <w:pStyle w:val="NormalWeb"/>
        <w:spacing w:line="360" w:lineRule="auto"/>
        <w:ind w:left="1440"/>
        <w:jc w:val="both"/>
      </w:pPr>
      <w:r>
        <w:t xml:space="preserve">This is the heart of the system and leverages machine learning models trained on labeled datasets of phishing and legitimate samples. Types of models used include:   </w:t>
      </w:r>
    </w:p>
    <w:p w14:paraId="526A0E7B" w14:textId="77777777" w:rsidR="00B11323" w:rsidRDefault="00B11323" w:rsidP="0053342F">
      <w:pPr>
        <w:pStyle w:val="NormalWeb"/>
        <w:numPr>
          <w:ilvl w:val="4"/>
          <w:numId w:val="36"/>
        </w:numPr>
        <w:spacing w:line="360" w:lineRule="auto"/>
        <w:jc w:val="both"/>
      </w:pPr>
      <w:r w:rsidRPr="00B11323">
        <w:rPr>
          <w:rStyle w:val="Strong"/>
          <w:bCs w:val="0"/>
        </w:rPr>
        <w:t>Traditional Machine Learning Algorithms</w:t>
      </w:r>
    </w:p>
    <w:p w14:paraId="1F50AD23" w14:textId="77777777" w:rsidR="00B11323" w:rsidRDefault="00B11323" w:rsidP="0053342F">
      <w:pPr>
        <w:pStyle w:val="NormalWeb"/>
        <w:numPr>
          <w:ilvl w:val="5"/>
          <w:numId w:val="36"/>
        </w:numPr>
        <w:spacing w:line="360" w:lineRule="auto"/>
        <w:jc w:val="both"/>
      </w:pPr>
      <w:r>
        <w:rPr>
          <w:rStyle w:val="Strong"/>
        </w:rPr>
        <w:t>Random Forest</w:t>
      </w:r>
      <w:r>
        <w:t>: Handles mixed data types and is resistant to overfitting.</w:t>
      </w:r>
    </w:p>
    <w:p w14:paraId="59F85C3A" w14:textId="77777777" w:rsidR="00B11323" w:rsidRDefault="00B11323" w:rsidP="0053342F">
      <w:pPr>
        <w:pStyle w:val="NormalWeb"/>
        <w:numPr>
          <w:ilvl w:val="5"/>
          <w:numId w:val="36"/>
        </w:numPr>
        <w:spacing w:line="360" w:lineRule="auto"/>
        <w:jc w:val="both"/>
      </w:pPr>
      <w:r>
        <w:rPr>
          <w:rStyle w:val="Strong"/>
        </w:rPr>
        <w:t>Support Vector Machine (SVM)</w:t>
      </w:r>
      <w:r>
        <w:t>: Effective for high-dimensional spaces.</w:t>
      </w:r>
    </w:p>
    <w:p w14:paraId="11A13955" w14:textId="27F7012E" w:rsidR="00B11323" w:rsidRDefault="00B11323" w:rsidP="0053342F">
      <w:pPr>
        <w:pStyle w:val="NormalWeb"/>
        <w:numPr>
          <w:ilvl w:val="5"/>
          <w:numId w:val="36"/>
        </w:numPr>
        <w:spacing w:line="360" w:lineRule="auto"/>
        <w:jc w:val="both"/>
      </w:pPr>
      <w:r>
        <w:rPr>
          <w:rStyle w:val="Strong"/>
        </w:rPr>
        <w:t xml:space="preserve">Gradient Boosted Trees (e.g., </w:t>
      </w:r>
      <w:proofErr w:type="spellStart"/>
      <w:r>
        <w:rPr>
          <w:rStyle w:val="Strong"/>
        </w:rPr>
        <w:t>XGBoost</w:t>
      </w:r>
      <w:proofErr w:type="spellEnd"/>
      <w:r>
        <w:rPr>
          <w:rStyle w:val="Strong"/>
        </w:rPr>
        <w:t xml:space="preserve">, </w:t>
      </w:r>
      <w:proofErr w:type="spellStart"/>
      <w:r>
        <w:rPr>
          <w:rStyle w:val="Strong"/>
        </w:rPr>
        <w:t>LightGBM</w:t>
      </w:r>
      <w:proofErr w:type="spellEnd"/>
      <w:r>
        <w:rPr>
          <w:rStyle w:val="Strong"/>
        </w:rPr>
        <w:t>)</w:t>
      </w:r>
      <w:r>
        <w:t>: Highly accurate and fast.</w:t>
      </w:r>
    </w:p>
    <w:p w14:paraId="5070B94B" w14:textId="77777777" w:rsidR="00B11323" w:rsidRPr="00B11323" w:rsidRDefault="00B11323" w:rsidP="0053342F">
      <w:pPr>
        <w:pStyle w:val="Heading3"/>
        <w:numPr>
          <w:ilvl w:val="8"/>
          <w:numId w:val="36"/>
        </w:numPr>
        <w:spacing w:line="360" w:lineRule="auto"/>
        <w:ind w:left="1800"/>
        <w:jc w:val="both"/>
        <w:rPr>
          <w:rStyle w:val="Strong"/>
          <w:b/>
          <w:bCs/>
          <w:sz w:val="24"/>
          <w:szCs w:val="24"/>
        </w:rPr>
      </w:pPr>
      <w:r w:rsidRPr="00B11323">
        <w:rPr>
          <w:rStyle w:val="Strong"/>
          <w:b/>
          <w:bCs/>
          <w:sz w:val="24"/>
          <w:szCs w:val="24"/>
        </w:rPr>
        <w:t>Deep Learning Models</w:t>
      </w:r>
    </w:p>
    <w:p w14:paraId="7D8BE21A" w14:textId="77777777" w:rsidR="00B11323" w:rsidRPr="00B11323" w:rsidRDefault="00B11323" w:rsidP="0053342F">
      <w:pPr>
        <w:pStyle w:val="Heading3"/>
        <w:numPr>
          <w:ilvl w:val="5"/>
          <w:numId w:val="36"/>
        </w:numPr>
        <w:spacing w:line="360" w:lineRule="auto"/>
        <w:jc w:val="both"/>
        <w:rPr>
          <w:b w:val="0"/>
          <w:sz w:val="24"/>
          <w:szCs w:val="24"/>
        </w:rPr>
      </w:pPr>
      <w:r w:rsidRPr="00B11323">
        <w:rPr>
          <w:rStyle w:val="Strong"/>
          <w:b/>
          <w:sz w:val="24"/>
          <w:szCs w:val="24"/>
        </w:rPr>
        <w:t>CNNs (Convolutional Neural Networks</w:t>
      </w:r>
      <w:r w:rsidRPr="00B11323">
        <w:rPr>
          <w:rStyle w:val="Strong"/>
          <w:sz w:val="24"/>
          <w:szCs w:val="24"/>
        </w:rPr>
        <w:t>)</w:t>
      </w:r>
      <w:r w:rsidRPr="00B11323">
        <w:rPr>
          <w:sz w:val="24"/>
          <w:szCs w:val="24"/>
        </w:rPr>
        <w:t xml:space="preserve">: </w:t>
      </w:r>
      <w:r w:rsidRPr="00B11323">
        <w:rPr>
          <w:b w:val="0"/>
          <w:sz w:val="24"/>
          <w:szCs w:val="24"/>
        </w:rPr>
        <w:t>Good for analyzing spatial structure in images or text layout (e.g., websites).</w:t>
      </w:r>
    </w:p>
    <w:p w14:paraId="1A3553ED" w14:textId="77777777" w:rsidR="00B11323" w:rsidRPr="00B11323" w:rsidRDefault="00B11323" w:rsidP="0053342F">
      <w:pPr>
        <w:pStyle w:val="Heading3"/>
        <w:numPr>
          <w:ilvl w:val="5"/>
          <w:numId w:val="36"/>
        </w:numPr>
        <w:spacing w:line="360" w:lineRule="auto"/>
        <w:jc w:val="both"/>
        <w:rPr>
          <w:b w:val="0"/>
          <w:sz w:val="24"/>
          <w:szCs w:val="24"/>
        </w:rPr>
      </w:pPr>
      <w:r w:rsidRPr="00B11323">
        <w:rPr>
          <w:rStyle w:val="Strong"/>
          <w:b/>
          <w:sz w:val="24"/>
          <w:szCs w:val="24"/>
        </w:rPr>
        <w:t>RNNs (Recurrent Neural Networks)</w:t>
      </w:r>
      <w:r w:rsidRPr="00B11323">
        <w:rPr>
          <w:sz w:val="24"/>
          <w:szCs w:val="24"/>
        </w:rPr>
        <w:t>:</w:t>
      </w:r>
      <w:r w:rsidRPr="00B11323">
        <w:rPr>
          <w:b w:val="0"/>
          <w:sz w:val="24"/>
          <w:szCs w:val="24"/>
        </w:rPr>
        <w:t xml:space="preserve"> Handle sequential data, useful for text analysis in emails.</w:t>
      </w:r>
    </w:p>
    <w:p w14:paraId="53AAC3F1" w14:textId="77777777" w:rsidR="00B11323" w:rsidRPr="00B11323" w:rsidRDefault="00B11323" w:rsidP="0053342F">
      <w:pPr>
        <w:pStyle w:val="Heading3"/>
        <w:numPr>
          <w:ilvl w:val="5"/>
          <w:numId w:val="36"/>
        </w:numPr>
        <w:spacing w:line="360" w:lineRule="auto"/>
        <w:jc w:val="both"/>
        <w:rPr>
          <w:b w:val="0"/>
          <w:sz w:val="24"/>
          <w:szCs w:val="24"/>
        </w:rPr>
      </w:pPr>
      <w:r w:rsidRPr="00B11323">
        <w:rPr>
          <w:rStyle w:val="Strong"/>
          <w:b/>
          <w:sz w:val="24"/>
          <w:szCs w:val="24"/>
        </w:rPr>
        <w:t>Transformers (e.g., BERT)</w:t>
      </w:r>
      <w:r w:rsidRPr="00B11323">
        <w:rPr>
          <w:sz w:val="24"/>
          <w:szCs w:val="24"/>
        </w:rPr>
        <w:t xml:space="preserve">: </w:t>
      </w:r>
      <w:r w:rsidRPr="00B11323">
        <w:rPr>
          <w:b w:val="0"/>
          <w:sz w:val="24"/>
          <w:szCs w:val="24"/>
        </w:rPr>
        <w:t>State-of-the-art models for language understanding.</w:t>
      </w:r>
    </w:p>
    <w:p w14:paraId="1A4B69C3" w14:textId="77777777" w:rsidR="003F7F32" w:rsidRPr="00B11323" w:rsidRDefault="003F7F32" w:rsidP="008D3BB7">
      <w:pPr>
        <w:pStyle w:val="Heading3"/>
        <w:spacing w:line="360" w:lineRule="auto"/>
        <w:rPr>
          <w:b w:val="0"/>
          <w:sz w:val="24"/>
          <w:szCs w:val="24"/>
        </w:rPr>
      </w:pPr>
    </w:p>
    <w:p w14:paraId="6DA28B7C" w14:textId="77777777" w:rsidR="000A01BA" w:rsidRDefault="000A01BA" w:rsidP="0053342F">
      <w:pPr>
        <w:pStyle w:val="Heading2"/>
        <w:numPr>
          <w:ilvl w:val="3"/>
          <w:numId w:val="37"/>
        </w:numPr>
        <w:spacing w:line="360" w:lineRule="auto"/>
        <w:jc w:val="both"/>
        <w:rPr>
          <w:rStyle w:val="Strong"/>
          <w:b/>
          <w:bCs/>
          <w:sz w:val="24"/>
          <w:szCs w:val="24"/>
        </w:rPr>
        <w:sectPr w:rsidR="000A01BA" w:rsidSect="00B0572E">
          <w:footerReference w:type="default" r:id="rId30"/>
          <w:pgSz w:w="11910" w:h="16840"/>
          <w:pgMar w:top="940" w:right="853" w:bottom="1140" w:left="566" w:header="578" w:footer="947" w:gutter="0"/>
          <w:cols w:space="720"/>
          <w:docGrid w:linePitch="299"/>
        </w:sectPr>
      </w:pPr>
    </w:p>
    <w:p w14:paraId="76793CEA" w14:textId="77777777" w:rsidR="00D42F44" w:rsidRPr="00D42F44" w:rsidRDefault="00D42F44" w:rsidP="0053342F">
      <w:pPr>
        <w:pStyle w:val="Heading2"/>
        <w:numPr>
          <w:ilvl w:val="3"/>
          <w:numId w:val="37"/>
        </w:numPr>
        <w:spacing w:line="360" w:lineRule="auto"/>
        <w:jc w:val="both"/>
        <w:rPr>
          <w:rStyle w:val="Strong"/>
          <w:b/>
          <w:bCs/>
          <w:sz w:val="24"/>
          <w:szCs w:val="24"/>
        </w:rPr>
      </w:pPr>
      <w:r w:rsidRPr="00D42F44">
        <w:rPr>
          <w:rStyle w:val="Strong"/>
          <w:b/>
          <w:bCs/>
          <w:sz w:val="24"/>
          <w:szCs w:val="24"/>
        </w:rPr>
        <w:lastRenderedPageBreak/>
        <w:t>User Interface (Dashboard)</w:t>
      </w:r>
    </w:p>
    <w:p w14:paraId="5C2CC7B1" w14:textId="77777777" w:rsidR="00D42F44" w:rsidRPr="00D42F44" w:rsidRDefault="00D42F44" w:rsidP="00FD5FFD">
      <w:pPr>
        <w:pStyle w:val="Heading2"/>
        <w:spacing w:line="360" w:lineRule="auto"/>
        <w:ind w:left="1440"/>
        <w:jc w:val="both"/>
        <w:rPr>
          <w:b w:val="0"/>
          <w:sz w:val="24"/>
          <w:szCs w:val="24"/>
        </w:rPr>
      </w:pPr>
      <w:r w:rsidRPr="00D42F44">
        <w:rPr>
          <w:b w:val="0"/>
          <w:sz w:val="24"/>
          <w:szCs w:val="24"/>
        </w:rPr>
        <w:t>The user interface provides real-time visibility into the system’s operations. Key features of the dashboard include:</w:t>
      </w:r>
    </w:p>
    <w:p w14:paraId="5F53F563" w14:textId="77777777" w:rsidR="00D42F44" w:rsidRPr="00D42F44" w:rsidRDefault="00D42F44" w:rsidP="0053342F">
      <w:pPr>
        <w:pStyle w:val="Heading2"/>
        <w:numPr>
          <w:ilvl w:val="5"/>
          <w:numId w:val="37"/>
        </w:numPr>
        <w:tabs>
          <w:tab w:val="left" w:pos="1800"/>
          <w:tab w:val="left" w:pos="1890"/>
        </w:tabs>
        <w:spacing w:line="360" w:lineRule="auto"/>
        <w:ind w:left="1800"/>
        <w:jc w:val="both"/>
        <w:rPr>
          <w:sz w:val="24"/>
          <w:szCs w:val="24"/>
        </w:rPr>
      </w:pPr>
      <w:r w:rsidRPr="00D42F44">
        <w:rPr>
          <w:rStyle w:val="Strong"/>
          <w:b/>
          <w:sz w:val="24"/>
          <w:szCs w:val="24"/>
        </w:rPr>
        <w:t>Live Alerts</w:t>
      </w:r>
      <w:r w:rsidRPr="00D42F44">
        <w:rPr>
          <w:sz w:val="24"/>
          <w:szCs w:val="24"/>
        </w:rPr>
        <w:t xml:space="preserve">: </w:t>
      </w:r>
      <w:r w:rsidRPr="00D42F44">
        <w:rPr>
          <w:b w:val="0"/>
          <w:sz w:val="24"/>
          <w:szCs w:val="24"/>
        </w:rPr>
        <w:t>Shows flagged emails, websites, or files</w:t>
      </w:r>
      <w:r w:rsidRPr="00D42F44">
        <w:rPr>
          <w:sz w:val="24"/>
          <w:szCs w:val="24"/>
        </w:rPr>
        <w:t>.</w:t>
      </w:r>
    </w:p>
    <w:p w14:paraId="72FBA53B" w14:textId="77777777" w:rsidR="00D42F44" w:rsidRPr="00D42F44" w:rsidRDefault="00D42F44" w:rsidP="0053342F">
      <w:pPr>
        <w:pStyle w:val="Heading2"/>
        <w:numPr>
          <w:ilvl w:val="5"/>
          <w:numId w:val="37"/>
        </w:numPr>
        <w:tabs>
          <w:tab w:val="left" w:pos="1800"/>
          <w:tab w:val="left" w:pos="1890"/>
        </w:tabs>
        <w:spacing w:line="360" w:lineRule="auto"/>
        <w:ind w:left="1800"/>
        <w:jc w:val="both"/>
        <w:rPr>
          <w:sz w:val="24"/>
          <w:szCs w:val="24"/>
        </w:rPr>
      </w:pPr>
      <w:r w:rsidRPr="00D42F44">
        <w:rPr>
          <w:rStyle w:val="Strong"/>
          <w:b/>
          <w:sz w:val="24"/>
          <w:szCs w:val="24"/>
        </w:rPr>
        <w:t>Searchable Logs</w:t>
      </w:r>
      <w:r w:rsidRPr="00D42F44">
        <w:rPr>
          <w:sz w:val="24"/>
          <w:szCs w:val="24"/>
        </w:rPr>
        <w:t xml:space="preserve">: </w:t>
      </w:r>
      <w:r w:rsidRPr="00D42F44">
        <w:rPr>
          <w:b w:val="0"/>
          <w:sz w:val="24"/>
          <w:szCs w:val="24"/>
        </w:rPr>
        <w:t>Enables analysts to query historical detections</w:t>
      </w:r>
      <w:r w:rsidRPr="00D42F44">
        <w:rPr>
          <w:sz w:val="24"/>
          <w:szCs w:val="24"/>
        </w:rPr>
        <w:t>.</w:t>
      </w:r>
    </w:p>
    <w:p w14:paraId="2D64DEB2" w14:textId="77777777" w:rsidR="00D42F44" w:rsidRPr="00D42F44" w:rsidRDefault="00D42F44" w:rsidP="0053342F">
      <w:pPr>
        <w:pStyle w:val="Heading2"/>
        <w:numPr>
          <w:ilvl w:val="5"/>
          <w:numId w:val="37"/>
        </w:numPr>
        <w:tabs>
          <w:tab w:val="left" w:pos="1800"/>
          <w:tab w:val="left" w:pos="1890"/>
        </w:tabs>
        <w:spacing w:line="360" w:lineRule="auto"/>
        <w:ind w:left="1800"/>
        <w:jc w:val="both"/>
        <w:rPr>
          <w:sz w:val="24"/>
          <w:szCs w:val="24"/>
        </w:rPr>
      </w:pPr>
      <w:r w:rsidRPr="00D42F44">
        <w:rPr>
          <w:rStyle w:val="Strong"/>
          <w:b/>
          <w:sz w:val="24"/>
          <w:szCs w:val="24"/>
        </w:rPr>
        <w:t>Visualization</w:t>
      </w:r>
      <w:r w:rsidRPr="00D42F44">
        <w:rPr>
          <w:sz w:val="24"/>
          <w:szCs w:val="24"/>
        </w:rPr>
        <w:t xml:space="preserve">: </w:t>
      </w:r>
      <w:r w:rsidRPr="00D42F44">
        <w:rPr>
          <w:b w:val="0"/>
          <w:sz w:val="24"/>
          <w:szCs w:val="24"/>
        </w:rPr>
        <w:t>Pie charts, bar graphs, and time series plots showing detection trends.</w:t>
      </w:r>
    </w:p>
    <w:p w14:paraId="3FB38378" w14:textId="77777777" w:rsidR="00D42F44" w:rsidRPr="00D42F44" w:rsidRDefault="00D42F44" w:rsidP="0053342F">
      <w:pPr>
        <w:pStyle w:val="Heading2"/>
        <w:numPr>
          <w:ilvl w:val="5"/>
          <w:numId w:val="37"/>
        </w:numPr>
        <w:tabs>
          <w:tab w:val="left" w:pos="1800"/>
          <w:tab w:val="left" w:pos="1890"/>
        </w:tabs>
        <w:spacing w:line="360" w:lineRule="auto"/>
        <w:ind w:left="1800"/>
        <w:jc w:val="both"/>
        <w:rPr>
          <w:b w:val="0"/>
          <w:sz w:val="24"/>
          <w:szCs w:val="24"/>
        </w:rPr>
      </w:pPr>
      <w:r w:rsidRPr="00D42F44">
        <w:rPr>
          <w:rStyle w:val="Strong"/>
          <w:b/>
          <w:sz w:val="24"/>
          <w:szCs w:val="24"/>
        </w:rPr>
        <w:t>Feedback Mechanism</w:t>
      </w:r>
      <w:r w:rsidRPr="00D42F44">
        <w:rPr>
          <w:sz w:val="24"/>
          <w:szCs w:val="24"/>
        </w:rPr>
        <w:t xml:space="preserve">: </w:t>
      </w:r>
      <w:r w:rsidRPr="00D42F44">
        <w:rPr>
          <w:b w:val="0"/>
          <w:sz w:val="24"/>
          <w:szCs w:val="24"/>
        </w:rPr>
        <w:t>Analysts can label false positives/negatives to improve the model.</w:t>
      </w:r>
    </w:p>
    <w:p w14:paraId="528393D5" w14:textId="159C3E2C" w:rsidR="00751D3F" w:rsidRPr="00CB6345" w:rsidRDefault="00D42F44" w:rsidP="00CB6345">
      <w:pPr>
        <w:pStyle w:val="Heading2"/>
        <w:tabs>
          <w:tab w:val="left" w:pos="1800"/>
          <w:tab w:val="left" w:pos="1890"/>
        </w:tabs>
        <w:spacing w:line="360" w:lineRule="auto"/>
        <w:ind w:left="1440"/>
        <w:jc w:val="both"/>
        <w:rPr>
          <w:sz w:val="24"/>
          <w:szCs w:val="24"/>
        </w:rPr>
      </w:pPr>
      <w:r w:rsidRPr="00D42F44">
        <w:rPr>
          <w:b w:val="0"/>
          <w:sz w:val="24"/>
          <w:szCs w:val="24"/>
        </w:rPr>
        <w:t>This interface enhances usability and allows cybersecurity teams to respond quickly</w:t>
      </w:r>
      <w:r w:rsidRPr="00D42F44">
        <w:rPr>
          <w:sz w:val="24"/>
          <w:szCs w:val="24"/>
        </w:rPr>
        <w:t>.</w:t>
      </w:r>
    </w:p>
    <w:p w14:paraId="1CCB398F" w14:textId="77777777" w:rsidR="00751D3F" w:rsidRDefault="00751D3F">
      <w:pPr>
        <w:pStyle w:val="BodyText"/>
        <w:spacing w:before="135"/>
      </w:pPr>
    </w:p>
    <w:p w14:paraId="4CC09176" w14:textId="176021C9" w:rsidR="00670E14" w:rsidRPr="002E4252" w:rsidRDefault="00751D3F" w:rsidP="0053342F">
      <w:pPr>
        <w:pStyle w:val="Heading4"/>
        <w:numPr>
          <w:ilvl w:val="2"/>
          <w:numId w:val="10"/>
        </w:numPr>
        <w:tabs>
          <w:tab w:val="left" w:pos="1337"/>
        </w:tabs>
        <w:ind w:left="1337" w:hanging="629"/>
        <w:jc w:val="both"/>
      </w:pPr>
      <w:r w:rsidRPr="00751D3F">
        <w:rPr>
          <w:bCs w:val="0"/>
        </w:rPr>
        <w:t>Data Flow Diagram</w:t>
      </w:r>
    </w:p>
    <w:p w14:paraId="6645B98D" w14:textId="26FA72C3" w:rsidR="006E78EA" w:rsidRDefault="00CB6345" w:rsidP="0053342F">
      <w:pPr>
        <w:pStyle w:val="NormalWeb"/>
        <w:numPr>
          <w:ilvl w:val="7"/>
          <w:numId w:val="38"/>
        </w:numPr>
        <w:spacing w:line="360" w:lineRule="auto"/>
        <w:ind w:left="1440" w:hanging="450"/>
        <w:jc w:val="both"/>
        <w:rPr>
          <w:b/>
          <w:bCs/>
          <w:sz w:val="28"/>
          <w:szCs w:val="28"/>
        </w:rPr>
      </w:pPr>
      <w:r>
        <w:rPr>
          <w:noProof/>
        </w:rPr>
        <w:drawing>
          <wp:anchor distT="0" distB="0" distL="114300" distR="114300" simplePos="0" relativeHeight="251924480" behindDoc="0" locked="0" layoutInCell="1" allowOverlap="1" wp14:anchorId="1630D19B" wp14:editId="5CE1DE71">
            <wp:simplePos x="0" y="0"/>
            <wp:positionH relativeFrom="column">
              <wp:posOffset>1191780</wp:posOffset>
            </wp:positionH>
            <wp:positionV relativeFrom="paragraph">
              <wp:posOffset>539404</wp:posOffset>
            </wp:positionV>
            <wp:extent cx="5082132" cy="1485900"/>
            <wp:effectExtent l="0" t="0" r="444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2132" cy="1485900"/>
                    </a:xfrm>
                    <a:prstGeom prst="rect">
                      <a:avLst/>
                    </a:prstGeom>
                    <a:noFill/>
                    <a:ln>
                      <a:noFill/>
                    </a:ln>
                  </pic:spPr>
                </pic:pic>
              </a:graphicData>
            </a:graphic>
          </wp:anchor>
        </w:drawing>
      </w:r>
      <w:r w:rsidR="006E78EA">
        <w:rPr>
          <w:b/>
          <w:bCs/>
          <w:sz w:val="28"/>
          <w:szCs w:val="28"/>
        </w:rPr>
        <w:t>DFD- Level 0</w:t>
      </w:r>
    </w:p>
    <w:p w14:paraId="3F44E9E6" w14:textId="235C152C" w:rsidR="002E4252" w:rsidRPr="00751D3F" w:rsidRDefault="002E4252" w:rsidP="00623756">
      <w:pPr>
        <w:pStyle w:val="Heading4"/>
        <w:tabs>
          <w:tab w:val="left" w:pos="1337"/>
        </w:tabs>
        <w:ind w:left="1080" w:firstLine="0"/>
      </w:pPr>
    </w:p>
    <w:p w14:paraId="129945E5" w14:textId="3B6BDAFF" w:rsidR="00670E14" w:rsidRDefault="00670E14">
      <w:pPr>
        <w:pStyle w:val="BodyText"/>
        <w:spacing w:before="10"/>
        <w:rPr>
          <w:b/>
          <w:sz w:val="20"/>
        </w:rPr>
      </w:pPr>
    </w:p>
    <w:p w14:paraId="5FC05B12" w14:textId="3CB0578F" w:rsidR="00751D3F" w:rsidRDefault="00751D3F">
      <w:pPr>
        <w:pStyle w:val="Heading5"/>
        <w:spacing w:before="281"/>
        <w:ind w:left="3183"/>
        <w:jc w:val="both"/>
      </w:pPr>
    </w:p>
    <w:p w14:paraId="7172BC7E" w14:textId="1A3CBBB9" w:rsidR="00751D3F" w:rsidRDefault="00751D3F" w:rsidP="00751D3F">
      <w:pPr>
        <w:pStyle w:val="Heading5"/>
        <w:spacing w:before="281"/>
        <w:ind w:left="1620"/>
        <w:jc w:val="both"/>
      </w:pPr>
    </w:p>
    <w:p w14:paraId="0FF57589" w14:textId="77777777" w:rsidR="002E4252" w:rsidRDefault="002E4252" w:rsidP="002E4252">
      <w:pPr>
        <w:spacing w:before="7" w:line="360" w:lineRule="auto"/>
      </w:pPr>
      <w:r>
        <w:t xml:space="preserve">                                                                              </w:t>
      </w:r>
    </w:p>
    <w:p w14:paraId="0438437D" w14:textId="04C21028" w:rsidR="002E4252" w:rsidRDefault="00CB6345" w:rsidP="00CB6345">
      <w:pPr>
        <w:spacing w:before="7" w:line="360" w:lineRule="auto"/>
        <w:jc w:val="center"/>
        <w:rPr>
          <w:b/>
          <w:bCs/>
          <w:sz w:val="24"/>
          <w:szCs w:val="24"/>
        </w:rPr>
      </w:pPr>
      <w:r>
        <w:rPr>
          <w:b/>
          <w:sz w:val="24"/>
          <w:szCs w:val="24"/>
        </w:rPr>
        <w:t xml:space="preserve">                   </w:t>
      </w:r>
      <w:r w:rsidR="00E323A1" w:rsidRPr="002E4252">
        <w:rPr>
          <w:b/>
          <w:sz w:val="24"/>
          <w:szCs w:val="24"/>
        </w:rPr>
        <w:t>Figure</w:t>
      </w:r>
      <w:r w:rsidR="00E323A1" w:rsidRPr="002E4252">
        <w:rPr>
          <w:b/>
          <w:spacing w:val="-2"/>
          <w:sz w:val="24"/>
          <w:szCs w:val="24"/>
        </w:rPr>
        <w:t xml:space="preserve"> </w:t>
      </w:r>
      <w:r w:rsidR="00E323A1" w:rsidRPr="002E4252">
        <w:rPr>
          <w:b/>
          <w:sz w:val="24"/>
          <w:szCs w:val="24"/>
        </w:rPr>
        <w:t>4.</w:t>
      </w:r>
      <w:r w:rsidR="006E78EA">
        <w:rPr>
          <w:b/>
          <w:sz w:val="24"/>
          <w:szCs w:val="24"/>
        </w:rPr>
        <w:t>1.</w:t>
      </w:r>
      <w:r w:rsidR="00E323A1" w:rsidRPr="002E4252">
        <w:rPr>
          <w:b/>
          <w:sz w:val="24"/>
          <w:szCs w:val="24"/>
        </w:rPr>
        <w:t>2</w:t>
      </w:r>
      <w:r w:rsidR="006E78EA">
        <w:rPr>
          <w:b/>
          <w:sz w:val="24"/>
          <w:szCs w:val="24"/>
        </w:rPr>
        <w:t>a</w:t>
      </w:r>
      <w:r w:rsidR="00E323A1">
        <w:t xml:space="preserve"> – </w:t>
      </w:r>
      <w:r w:rsidR="002E4252" w:rsidRPr="002E4252">
        <w:rPr>
          <w:b/>
          <w:bCs/>
          <w:sz w:val="24"/>
          <w:szCs w:val="24"/>
        </w:rPr>
        <w:t>DFD Level-0</w:t>
      </w:r>
    </w:p>
    <w:p w14:paraId="206E64A0" w14:textId="1A8D2A6E" w:rsidR="002E4252" w:rsidRPr="002E4252" w:rsidRDefault="002E4252" w:rsidP="002E4252">
      <w:pPr>
        <w:pStyle w:val="NormalWeb"/>
        <w:spacing w:line="360" w:lineRule="auto"/>
        <w:ind w:left="1080" w:hanging="1080"/>
        <w:jc w:val="both"/>
      </w:pPr>
      <w:r>
        <w:rPr>
          <w:b/>
          <w:bCs/>
        </w:rPr>
        <w:t xml:space="preserve">                  </w:t>
      </w:r>
      <w:r>
        <w:rPr>
          <w:b/>
          <w:bCs/>
        </w:rPr>
        <w:tab/>
      </w:r>
      <w:r w:rsidRPr="002E4252">
        <w:t>The data flow diagram presents a high-level overview of the interaction between the user and the AI-powered phishing detection system, capturing the dynamic exchange of data that fuels the entire detection process. The diagram begins with the user, who is the key initiator of this process. Users may include individuals, system administrators, or automated services that encounter potentially suspicious content in the form of URLs, files, or emails. These elements are the most common vectors for phishing attacks. When a user suspects a phishing attempt, they submit the item directly to the system for analysis. This submission could occur through a web portal, email gateway, file upload interface, or even an automated API that scans messages in real-time.</w:t>
      </w:r>
    </w:p>
    <w:p w14:paraId="5608C3A1" w14:textId="77777777" w:rsidR="000A01BA" w:rsidRDefault="002E4252" w:rsidP="000A01BA">
      <w:pPr>
        <w:widowControl/>
        <w:autoSpaceDE/>
        <w:autoSpaceDN/>
        <w:spacing w:before="100" w:beforeAutospacing="1" w:after="100" w:afterAutospacing="1" w:line="360" w:lineRule="auto"/>
        <w:ind w:left="1080" w:hanging="1080"/>
        <w:jc w:val="both"/>
        <w:rPr>
          <w:sz w:val="24"/>
          <w:szCs w:val="24"/>
        </w:rPr>
        <w:sectPr w:rsidR="000A01BA" w:rsidSect="00B0572E">
          <w:footerReference w:type="default" r:id="rId32"/>
          <w:pgSz w:w="11910" w:h="16840"/>
          <w:pgMar w:top="940" w:right="853" w:bottom="1140" w:left="566" w:header="578" w:footer="947" w:gutter="0"/>
          <w:cols w:space="720"/>
          <w:docGrid w:linePitch="299"/>
        </w:sectPr>
      </w:pPr>
      <w:r>
        <w:rPr>
          <w:sz w:val="24"/>
          <w:szCs w:val="24"/>
        </w:rPr>
        <w:t xml:space="preserve">                  </w:t>
      </w:r>
      <w:r>
        <w:rPr>
          <w:sz w:val="24"/>
          <w:szCs w:val="24"/>
        </w:rPr>
        <w:tab/>
      </w:r>
      <w:r w:rsidRPr="002E4252">
        <w:rPr>
          <w:sz w:val="24"/>
          <w:szCs w:val="24"/>
        </w:rPr>
        <w:t xml:space="preserve">Upon receiving the user's input, the AI-powered phishing detection system begins its internal operations. These inputs serve as raw data, entering the pipeline where they undergo preprocessing </w:t>
      </w:r>
    </w:p>
    <w:p w14:paraId="46172378" w14:textId="4ED7CDFC" w:rsidR="002E4252" w:rsidRPr="002E4252" w:rsidRDefault="005A46E0" w:rsidP="000A01BA">
      <w:pPr>
        <w:widowControl/>
        <w:autoSpaceDE/>
        <w:autoSpaceDN/>
        <w:spacing w:before="100" w:beforeAutospacing="1" w:after="100" w:afterAutospacing="1" w:line="360" w:lineRule="auto"/>
        <w:ind w:left="1080" w:hanging="1080"/>
        <w:jc w:val="both"/>
        <w:rPr>
          <w:sz w:val="24"/>
          <w:szCs w:val="24"/>
        </w:rPr>
      </w:pPr>
      <w:r>
        <w:rPr>
          <w:sz w:val="24"/>
          <w:szCs w:val="24"/>
        </w:rPr>
        <w:lastRenderedPageBreak/>
        <w:t xml:space="preserve">                  </w:t>
      </w:r>
      <w:r w:rsidR="002E4252" w:rsidRPr="002E4252">
        <w:rPr>
          <w:sz w:val="24"/>
          <w:szCs w:val="24"/>
        </w:rPr>
        <w:t>to remove noise and standardize formats. For instance, URLs are parsed to examine their domain structure, files are scanned for embedded scripts or hyperlinks, and emails are analyzed for metadata like headers, senders, and content characteristics. This standardization is critical because it ensures that all incoming data, regardless of source or structure, is ready for consistent analysis by the AI engine.</w:t>
      </w:r>
    </w:p>
    <w:p w14:paraId="00B8882B" w14:textId="77777777" w:rsidR="002E4252" w:rsidRPr="002E4252" w:rsidRDefault="002E4252" w:rsidP="002E4252">
      <w:pPr>
        <w:widowControl/>
        <w:autoSpaceDE/>
        <w:autoSpaceDN/>
        <w:spacing w:before="100" w:beforeAutospacing="1" w:after="100" w:afterAutospacing="1" w:line="360" w:lineRule="auto"/>
        <w:ind w:left="1080" w:firstLine="360"/>
        <w:jc w:val="both"/>
        <w:rPr>
          <w:sz w:val="24"/>
          <w:szCs w:val="24"/>
        </w:rPr>
      </w:pPr>
      <w:r w:rsidRPr="002E4252">
        <w:rPr>
          <w:sz w:val="24"/>
          <w:szCs w:val="24"/>
        </w:rPr>
        <w:t>As the detection process continues, the system extracts key features from the inputs. These features are specific data points that the AI model uses to determine whether the input is malicious or legitimate. For URLs, features might include suspicious domain names, length, or whether the URL contains uncommon characters. For emails, the system may analyze the tone, formatting, or suspicious attachments. For files, it can inspect the presence of macros, external references, or embedded scripts. These features are then processed by advanced machine learning models trained on large datasets of phishing and legitimate examples.</w:t>
      </w:r>
    </w:p>
    <w:p w14:paraId="424C775E" w14:textId="34A17050" w:rsidR="002E4252" w:rsidRPr="002E4252" w:rsidRDefault="002E4252" w:rsidP="002E4252">
      <w:pPr>
        <w:widowControl/>
        <w:autoSpaceDE/>
        <w:autoSpaceDN/>
        <w:spacing w:before="100" w:beforeAutospacing="1" w:after="100" w:afterAutospacing="1" w:line="360" w:lineRule="auto"/>
        <w:ind w:left="990" w:firstLine="90"/>
        <w:jc w:val="both"/>
        <w:rPr>
          <w:sz w:val="24"/>
          <w:szCs w:val="24"/>
        </w:rPr>
      </w:pPr>
      <w:r>
        <w:rPr>
          <w:sz w:val="24"/>
          <w:szCs w:val="24"/>
        </w:rPr>
        <w:t xml:space="preserve">     </w:t>
      </w:r>
      <w:r w:rsidRPr="002E4252">
        <w:rPr>
          <w:sz w:val="24"/>
          <w:szCs w:val="24"/>
        </w:rPr>
        <w:t>Once the system processes the features through the AI detection engine, it evaluates the threat level of the submitted content. The model produces an output score or classification based on the learned patterns of known phishing indicators. The decision mechanism takes over here, interpreting the model's output and determining whether to classify the input as phishing, legitimate, or uncertain. If a phishing threat is identified, the system takes immediate action by generating alerts and compiling detailed reports.</w:t>
      </w:r>
    </w:p>
    <w:p w14:paraId="0A8C2F43" w14:textId="77777777" w:rsidR="002E4252" w:rsidRPr="002E4252" w:rsidRDefault="002E4252" w:rsidP="002E4252">
      <w:pPr>
        <w:widowControl/>
        <w:tabs>
          <w:tab w:val="left" w:pos="1440"/>
        </w:tabs>
        <w:autoSpaceDE/>
        <w:autoSpaceDN/>
        <w:spacing w:before="100" w:beforeAutospacing="1" w:after="100" w:afterAutospacing="1" w:line="360" w:lineRule="auto"/>
        <w:ind w:left="990" w:firstLine="450"/>
        <w:jc w:val="both"/>
        <w:rPr>
          <w:sz w:val="24"/>
          <w:szCs w:val="24"/>
        </w:rPr>
      </w:pPr>
      <w:r w:rsidRPr="002E4252">
        <w:rPr>
          <w:sz w:val="24"/>
          <w:szCs w:val="24"/>
        </w:rPr>
        <w:t>These alerts and reports are then communicated back to the user, closing the loop. Alerts are designed to be urgent notifications that inform the user of potential threats in real-time. They may be displayed through the system’s user interface or sent via integrated channels such as email notifications, SMS, or system logs. In addition to alerts, detailed reports are generated to provide deeper insights into the threat. These reports include valuable metadata such as the threat type, detection confidence level, time of detection, and recommended next steps. Reports also serve as records for compliance, auditing, and future analysis.</w:t>
      </w:r>
    </w:p>
    <w:p w14:paraId="35366FFF" w14:textId="67EE6A4C" w:rsidR="006E78EA" w:rsidRDefault="002E4252" w:rsidP="007B4825">
      <w:pPr>
        <w:widowControl/>
        <w:autoSpaceDE/>
        <w:autoSpaceDN/>
        <w:spacing w:before="100" w:beforeAutospacing="1" w:after="100" w:afterAutospacing="1" w:line="360" w:lineRule="auto"/>
        <w:ind w:left="990" w:firstLine="450"/>
        <w:jc w:val="both"/>
        <w:rPr>
          <w:sz w:val="24"/>
          <w:szCs w:val="24"/>
        </w:rPr>
      </w:pPr>
      <w:r w:rsidRPr="002E4252">
        <w:rPr>
          <w:sz w:val="24"/>
          <w:szCs w:val="24"/>
        </w:rPr>
        <w:t>What makes this feedback loop particularly powerful is its role in continuous learning and system improvement. Users may review the alerts and provide feedback—marking an alert as a false positive or confirming a phishing attempt. This feedback can be reintegrated into the training process to refine the AI model, making it more accurate over time. Furthermore, the interaction between users and the system fosters a collaborative approach to cybersecurity. It encourages users to remain vigilant while simultaneously equipping the detection system with more contextual information for learning.</w:t>
      </w:r>
    </w:p>
    <w:p w14:paraId="19DBC998" w14:textId="77777777" w:rsidR="000A01BA" w:rsidRDefault="000A01BA" w:rsidP="0053342F">
      <w:pPr>
        <w:pStyle w:val="NormalWeb"/>
        <w:numPr>
          <w:ilvl w:val="7"/>
          <w:numId w:val="38"/>
        </w:numPr>
        <w:spacing w:line="360" w:lineRule="auto"/>
        <w:ind w:left="1440"/>
        <w:jc w:val="both"/>
        <w:rPr>
          <w:b/>
          <w:bCs/>
          <w:sz w:val="28"/>
          <w:szCs w:val="28"/>
        </w:rPr>
        <w:sectPr w:rsidR="000A01BA" w:rsidSect="00B0572E">
          <w:footerReference w:type="default" r:id="rId33"/>
          <w:pgSz w:w="11910" w:h="16840"/>
          <w:pgMar w:top="940" w:right="853" w:bottom="1140" w:left="566" w:header="578" w:footer="947" w:gutter="0"/>
          <w:cols w:space="720"/>
          <w:docGrid w:linePitch="299"/>
        </w:sectPr>
      </w:pPr>
    </w:p>
    <w:p w14:paraId="68D9D7AC" w14:textId="46A88E2A" w:rsidR="006E78EA" w:rsidRDefault="006E78EA" w:rsidP="0053342F">
      <w:pPr>
        <w:pStyle w:val="NormalWeb"/>
        <w:numPr>
          <w:ilvl w:val="7"/>
          <w:numId w:val="38"/>
        </w:numPr>
        <w:spacing w:line="360" w:lineRule="auto"/>
        <w:ind w:left="1440"/>
        <w:jc w:val="both"/>
        <w:rPr>
          <w:b/>
          <w:bCs/>
          <w:sz w:val="28"/>
          <w:szCs w:val="28"/>
        </w:rPr>
      </w:pPr>
      <w:r>
        <w:rPr>
          <w:b/>
          <w:bCs/>
          <w:sz w:val="28"/>
          <w:szCs w:val="28"/>
        </w:rPr>
        <w:lastRenderedPageBreak/>
        <w:t>DFD-Level-1</w:t>
      </w:r>
    </w:p>
    <w:p w14:paraId="23495FC6" w14:textId="77777777" w:rsidR="006E78EA" w:rsidRDefault="006E78EA" w:rsidP="006E78EA">
      <w:pPr>
        <w:pStyle w:val="NormalWeb"/>
        <w:spacing w:line="360" w:lineRule="auto"/>
        <w:ind w:left="1440"/>
        <w:jc w:val="both"/>
        <w:rPr>
          <w:b/>
          <w:bCs/>
          <w:sz w:val="28"/>
          <w:szCs w:val="28"/>
        </w:rPr>
      </w:pPr>
    </w:p>
    <w:p w14:paraId="05EBEF5A" w14:textId="474A0139" w:rsidR="006E78EA" w:rsidRDefault="006E78EA" w:rsidP="006E78EA">
      <w:pPr>
        <w:pStyle w:val="NormalWeb"/>
        <w:spacing w:line="360" w:lineRule="auto"/>
        <w:ind w:left="1170"/>
        <w:jc w:val="both"/>
        <w:rPr>
          <w:b/>
          <w:bCs/>
          <w:sz w:val="28"/>
          <w:szCs w:val="28"/>
        </w:rPr>
      </w:pPr>
      <w:r>
        <w:rPr>
          <w:noProof/>
        </w:rPr>
        <w:drawing>
          <wp:inline distT="0" distB="0" distL="0" distR="0" wp14:anchorId="7D1DC404" wp14:editId="7C0EBEF3">
            <wp:extent cx="5676899" cy="20478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3296" cy="2050183"/>
                    </a:xfrm>
                    <a:prstGeom prst="rect">
                      <a:avLst/>
                    </a:prstGeom>
                    <a:noFill/>
                    <a:ln>
                      <a:noFill/>
                    </a:ln>
                  </pic:spPr>
                </pic:pic>
              </a:graphicData>
            </a:graphic>
          </wp:inline>
        </w:drawing>
      </w:r>
    </w:p>
    <w:p w14:paraId="047355B1" w14:textId="4850BE01" w:rsidR="006E78EA" w:rsidRDefault="006E78EA" w:rsidP="002E4252">
      <w:pPr>
        <w:widowControl/>
        <w:autoSpaceDE/>
        <w:autoSpaceDN/>
        <w:spacing w:before="100" w:beforeAutospacing="1" w:after="100" w:afterAutospacing="1" w:line="360" w:lineRule="auto"/>
        <w:ind w:left="990" w:firstLine="450"/>
        <w:jc w:val="both"/>
        <w:rPr>
          <w:b/>
          <w:bCs/>
          <w:sz w:val="24"/>
          <w:szCs w:val="24"/>
        </w:rPr>
      </w:pPr>
      <w:r>
        <w:rPr>
          <w:sz w:val="24"/>
          <w:szCs w:val="24"/>
        </w:rPr>
        <w:t xml:space="preserve">                                     </w:t>
      </w:r>
      <w:r w:rsidRPr="002E4252">
        <w:rPr>
          <w:b/>
          <w:sz w:val="24"/>
          <w:szCs w:val="24"/>
        </w:rPr>
        <w:t>Figure</w:t>
      </w:r>
      <w:r w:rsidRPr="002E4252">
        <w:rPr>
          <w:b/>
          <w:spacing w:val="-2"/>
          <w:sz w:val="24"/>
          <w:szCs w:val="24"/>
        </w:rPr>
        <w:t xml:space="preserve"> </w:t>
      </w:r>
      <w:r w:rsidRPr="002E4252">
        <w:rPr>
          <w:b/>
          <w:sz w:val="24"/>
          <w:szCs w:val="24"/>
        </w:rPr>
        <w:t>4.</w:t>
      </w:r>
      <w:r>
        <w:rPr>
          <w:b/>
          <w:sz w:val="24"/>
          <w:szCs w:val="24"/>
        </w:rPr>
        <w:t>1.</w:t>
      </w:r>
      <w:r w:rsidRPr="002E4252">
        <w:rPr>
          <w:b/>
          <w:sz w:val="24"/>
          <w:szCs w:val="24"/>
        </w:rPr>
        <w:t>2</w:t>
      </w:r>
      <w:r>
        <w:rPr>
          <w:b/>
          <w:sz w:val="24"/>
          <w:szCs w:val="24"/>
        </w:rPr>
        <w:t>b</w:t>
      </w:r>
      <w:r>
        <w:t xml:space="preserve">– </w:t>
      </w:r>
      <w:r>
        <w:rPr>
          <w:b/>
          <w:bCs/>
          <w:sz w:val="24"/>
          <w:szCs w:val="24"/>
        </w:rPr>
        <w:t>DFD Level-1</w:t>
      </w:r>
    </w:p>
    <w:p w14:paraId="368F2F21" w14:textId="37A317E8" w:rsidR="006E78EA" w:rsidRPr="006E78EA" w:rsidRDefault="006E78EA" w:rsidP="006E78EA">
      <w:pPr>
        <w:widowControl/>
        <w:autoSpaceDE/>
        <w:autoSpaceDN/>
        <w:spacing w:before="100" w:beforeAutospacing="1" w:after="100" w:afterAutospacing="1" w:line="360" w:lineRule="auto"/>
        <w:ind w:left="1080" w:firstLine="360"/>
        <w:jc w:val="both"/>
        <w:rPr>
          <w:sz w:val="24"/>
          <w:szCs w:val="24"/>
        </w:rPr>
      </w:pPr>
      <w:r>
        <w:rPr>
          <w:sz w:val="24"/>
          <w:szCs w:val="24"/>
        </w:rPr>
        <w:t xml:space="preserve">The </w:t>
      </w:r>
      <w:r w:rsidRPr="006E78EA">
        <w:rPr>
          <w:sz w:val="24"/>
          <w:szCs w:val="24"/>
        </w:rPr>
        <w:t>data flow diagram provides an in-depth representation of the internal processes of a phishing detection system, highlighting the various components and data exchanges that transform raw user inputs into actionable alerts and reports. The flow begins with the user, who acts as the primary source of data for the system. Users submit diverse inputs, which may include URLs, email content, or file attachments that are suspected of being phishing attempts. These inputs are unstructured and potentially noisy, containing everything from benign text and hyperlinks to malicious payloads. To make sense of this data, the first operational block of the system, labeled “1. Preprocessing,” is activated. This stage is responsible for cleaning, normalizing, and structuring the raw input. In this process, extraneous characters, irrelevant metadata, and encoding anomalies are removed or standardized to ensure that the data is ready for analytical processing. For example, a URL might be stripped down to its core domain components, an email might be parsed into headers and body text, and a document file might have macros extracted and decoded.</w:t>
      </w:r>
    </w:p>
    <w:p w14:paraId="68C7D4BA" w14:textId="77777777" w:rsidR="005A46E0" w:rsidRDefault="006E78EA" w:rsidP="005A46E0">
      <w:pPr>
        <w:widowControl/>
        <w:autoSpaceDE/>
        <w:autoSpaceDN/>
        <w:spacing w:before="100" w:beforeAutospacing="1" w:after="100" w:afterAutospacing="1" w:line="360" w:lineRule="auto"/>
        <w:ind w:left="1080" w:hanging="1080"/>
        <w:jc w:val="both"/>
        <w:rPr>
          <w:sz w:val="24"/>
          <w:szCs w:val="24"/>
        </w:rPr>
        <w:sectPr w:rsidR="005A46E0" w:rsidSect="00B0572E">
          <w:footerReference w:type="default" r:id="rId35"/>
          <w:pgSz w:w="11910" w:h="16840"/>
          <w:pgMar w:top="940" w:right="853" w:bottom="1140" w:left="566" w:header="578" w:footer="947" w:gutter="0"/>
          <w:cols w:space="720"/>
          <w:docGrid w:linePitch="299"/>
        </w:sectPr>
      </w:pPr>
      <w:r>
        <w:rPr>
          <w:sz w:val="24"/>
          <w:szCs w:val="24"/>
        </w:rPr>
        <w:t xml:space="preserve">                 </w:t>
      </w:r>
      <w:r>
        <w:rPr>
          <w:sz w:val="24"/>
          <w:szCs w:val="24"/>
        </w:rPr>
        <w:tab/>
      </w:r>
      <w:r>
        <w:rPr>
          <w:sz w:val="24"/>
          <w:szCs w:val="24"/>
        </w:rPr>
        <w:tab/>
      </w:r>
      <w:r w:rsidRPr="006E78EA">
        <w:rPr>
          <w:sz w:val="24"/>
          <w:szCs w:val="24"/>
        </w:rPr>
        <w:t xml:space="preserve">Once preprocessing is complete, the now “cleaned data” is forwarded to the next module, “2. Feature Extraction.” This is a critical phase in which the system analyzes the input to identify significant attributes, known as features, that will serve as indicators for phishing detection. Features may include lexical characteristics of URLs (such as length, use of special characters, or domain age), metadata from emails (like sender address mismatches or suspicious subject lines), and technical aspects of documents (such as the presence of JavaScript or attempts to access external servers). These features are numerical or categorical representations of patterns and </w:t>
      </w:r>
    </w:p>
    <w:p w14:paraId="2E0FDD7B" w14:textId="031CF48B" w:rsidR="006E78EA" w:rsidRPr="006E78EA" w:rsidRDefault="005A46E0" w:rsidP="005A46E0">
      <w:pPr>
        <w:widowControl/>
        <w:autoSpaceDE/>
        <w:autoSpaceDN/>
        <w:spacing w:before="100" w:beforeAutospacing="1" w:after="100" w:afterAutospacing="1" w:line="360" w:lineRule="auto"/>
        <w:ind w:left="1080" w:hanging="1080"/>
        <w:jc w:val="both"/>
        <w:rPr>
          <w:sz w:val="24"/>
          <w:szCs w:val="24"/>
        </w:rPr>
      </w:pPr>
      <w:r>
        <w:rPr>
          <w:sz w:val="24"/>
          <w:szCs w:val="24"/>
        </w:rPr>
        <w:lastRenderedPageBreak/>
        <w:t xml:space="preserve">                  </w:t>
      </w:r>
      <w:r w:rsidR="006E78EA" w:rsidRPr="006E78EA">
        <w:rPr>
          <w:sz w:val="24"/>
          <w:szCs w:val="24"/>
        </w:rPr>
        <w:t>behaviors commonly associated with phishing attacks. The goal of this stage is to transform complex and varied inputs into a structured format that the AI engine can understand and process.</w:t>
      </w:r>
    </w:p>
    <w:p w14:paraId="31B07F04" w14:textId="77777777" w:rsidR="006E78EA" w:rsidRPr="006E78EA" w:rsidRDefault="006E78EA" w:rsidP="006E78EA">
      <w:pPr>
        <w:widowControl/>
        <w:autoSpaceDE/>
        <w:autoSpaceDN/>
        <w:spacing w:before="100" w:beforeAutospacing="1" w:after="100" w:afterAutospacing="1" w:line="360" w:lineRule="auto"/>
        <w:ind w:left="1080" w:firstLine="360"/>
        <w:jc w:val="both"/>
        <w:rPr>
          <w:sz w:val="24"/>
          <w:szCs w:val="24"/>
        </w:rPr>
      </w:pPr>
      <w:r w:rsidRPr="006E78EA">
        <w:rPr>
          <w:sz w:val="24"/>
          <w:szCs w:val="24"/>
        </w:rPr>
        <w:t>Parallel to this feature extraction process, two important backend databases are integrated into the system: the “ML Model Store” and the “Threat Intelligence DB.” The ML Model Store holds the pre-trained machine learning models along with their associated weights and parameters. These models may be trained using various supervised learning algorithms and are capable of evaluating the extracted features to determine the likelihood of an input being phishing. The Threat Intelligence Database (Threat Intelligence DB) supplements the detection process by providing contextual threat data gathered from global sources. This may include blacklisted domains, known phishing signatures, recent attack trends, and heuristic patterns. The extracted features, model weights, and threat feeds are all funneled into the next phase: “3. AI Decision Engine.”</w:t>
      </w:r>
    </w:p>
    <w:p w14:paraId="5B05934B" w14:textId="655FD284" w:rsidR="006E78EA" w:rsidRPr="006E78EA" w:rsidRDefault="006E78EA" w:rsidP="006E78EA">
      <w:pPr>
        <w:widowControl/>
        <w:autoSpaceDE/>
        <w:autoSpaceDN/>
        <w:spacing w:before="100" w:beforeAutospacing="1" w:after="100" w:afterAutospacing="1" w:line="360" w:lineRule="auto"/>
        <w:ind w:left="1080" w:hanging="1080"/>
        <w:jc w:val="both"/>
        <w:rPr>
          <w:sz w:val="24"/>
          <w:szCs w:val="24"/>
        </w:rPr>
      </w:pPr>
      <w:r>
        <w:rPr>
          <w:sz w:val="24"/>
          <w:szCs w:val="24"/>
        </w:rPr>
        <w:t xml:space="preserve">                  </w:t>
      </w:r>
      <w:r>
        <w:rPr>
          <w:sz w:val="24"/>
          <w:szCs w:val="24"/>
        </w:rPr>
        <w:tab/>
      </w:r>
      <w:r w:rsidRPr="006E78EA">
        <w:rPr>
          <w:sz w:val="24"/>
          <w:szCs w:val="24"/>
        </w:rPr>
        <w:t xml:space="preserve">The AI Decision Engine is the analytical core of the system. It ingests the extracted features along with model configurations and contextual threat data to make an informed assessment of the input. Using advanced AI techniques—such as neural networks, ensemble classifiers, or hybrid detection models—the engine calculates the probability that the input represents a phishing attempt. The engine also </w:t>
      </w:r>
      <w:proofErr w:type="gramStart"/>
      <w:r w:rsidRPr="006E78EA">
        <w:rPr>
          <w:sz w:val="24"/>
          <w:szCs w:val="24"/>
        </w:rPr>
        <w:t>takes into account</w:t>
      </w:r>
      <w:proofErr w:type="gramEnd"/>
      <w:r w:rsidRPr="006E78EA">
        <w:rPr>
          <w:sz w:val="24"/>
          <w:szCs w:val="24"/>
        </w:rPr>
        <w:t xml:space="preserve"> external threat signals, such as whether the domain in a URL matches one found in the Threat Intelligence DB, or whether the writing style in an email mimics known phishing </w:t>
      </w:r>
      <w:proofErr w:type="gramStart"/>
      <w:r w:rsidRPr="006E78EA">
        <w:rPr>
          <w:sz w:val="24"/>
          <w:szCs w:val="24"/>
        </w:rPr>
        <w:t>templates</w:t>
      </w:r>
      <w:proofErr w:type="gramEnd"/>
      <w:r w:rsidRPr="006E78EA">
        <w:rPr>
          <w:sz w:val="24"/>
          <w:szCs w:val="24"/>
        </w:rPr>
        <w:t>. The AI Decision Engine outputs a classification decision, which typically falls into categories such as “Phishing,” “Legitimate,” or “Uncertain.” This classification is forwarded to the final phase of the system.</w:t>
      </w:r>
    </w:p>
    <w:p w14:paraId="5825E321" w14:textId="2FE039E2" w:rsidR="007D34EC" w:rsidRDefault="006E78EA" w:rsidP="007B4825">
      <w:pPr>
        <w:widowControl/>
        <w:autoSpaceDE/>
        <w:autoSpaceDN/>
        <w:spacing w:before="100" w:beforeAutospacing="1" w:after="100" w:afterAutospacing="1" w:line="360" w:lineRule="auto"/>
        <w:ind w:left="1080" w:firstLine="360"/>
        <w:jc w:val="both"/>
        <w:rPr>
          <w:sz w:val="24"/>
          <w:szCs w:val="24"/>
        </w:rPr>
      </w:pPr>
      <w:r w:rsidRPr="006E78EA">
        <w:rPr>
          <w:sz w:val="24"/>
          <w:szCs w:val="24"/>
        </w:rPr>
        <w:t>The final stage, labeled “4. Decision &amp; Reporting,” is responsible for managing the system’s response to the detection outcome. When a phishing threat is detected, the system triggers appropriate alerts to the user or system administrators. These alerts may include real-time notifications through dashboards, emails, or security software integrations. In addition to alerts, detailed reports are generated, documenting the nature of the threat, the features that contributed to the decision, the confidence score of the model, and any associated threat intelligence. This reporting function is not only essential for user awareness but also for compliance, auditing, and further training of the model. Even in cases where the detection is classified as legitimate or uncertain, the system maintains logs of the interaction, which can later be used to fine-tune model accuracy or investigate evolving threat patterns.</w:t>
      </w:r>
    </w:p>
    <w:p w14:paraId="7F3F0B7E" w14:textId="381E9BD8" w:rsidR="007D34EC" w:rsidRPr="007D34EC" w:rsidRDefault="007D34EC" w:rsidP="0053342F">
      <w:pPr>
        <w:pStyle w:val="NormalWeb"/>
        <w:numPr>
          <w:ilvl w:val="3"/>
          <w:numId w:val="38"/>
        </w:numPr>
        <w:spacing w:line="360" w:lineRule="auto"/>
        <w:jc w:val="both"/>
        <w:rPr>
          <w:b/>
          <w:bCs/>
        </w:rPr>
      </w:pPr>
      <w:r w:rsidRPr="007D34EC">
        <w:rPr>
          <w:b/>
          <w:bCs/>
        </w:rPr>
        <w:t>DFD-Level-2</w:t>
      </w:r>
    </w:p>
    <w:p w14:paraId="25D460AB" w14:textId="77777777" w:rsidR="007D34EC" w:rsidRDefault="007D34EC" w:rsidP="007D34EC">
      <w:pPr>
        <w:widowControl/>
        <w:autoSpaceDE/>
        <w:autoSpaceDN/>
        <w:spacing w:before="100" w:beforeAutospacing="1" w:after="100" w:afterAutospacing="1" w:line="360" w:lineRule="auto"/>
        <w:jc w:val="both"/>
        <w:rPr>
          <w:sz w:val="24"/>
          <w:szCs w:val="24"/>
        </w:rPr>
      </w:pPr>
    </w:p>
    <w:p w14:paraId="1E1AA842" w14:textId="77777777" w:rsidR="005A46E0" w:rsidRDefault="005A46E0" w:rsidP="005A46E0">
      <w:pPr>
        <w:widowControl/>
        <w:autoSpaceDE/>
        <w:autoSpaceDN/>
        <w:spacing w:before="100" w:beforeAutospacing="1" w:after="100" w:afterAutospacing="1" w:line="360" w:lineRule="auto"/>
        <w:ind w:left="1080" w:hanging="1080"/>
        <w:jc w:val="both"/>
        <w:rPr>
          <w:sz w:val="24"/>
          <w:szCs w:val="24"/>
        </w:rPr>
        <w:sectPr w:rsidR="005A46E0" w:rsidSect="00B0572E">
          <w:footerReference w:type="default" r:id="rId36"/>
          <w:pgSz w:w="11910" w:h="16840"/>
          <w:pgMar w:top="940" w:right="853" w:bottom="1140" w:left="566" w:header="578" w:footer="947" w:gutter="0"/>
          <w:cols w:space="720"/>
          <w:docGrid w:linePitch="299"/>
        </w:sectPr>
      </w:pPr>
    </w:p>
    <w:p w14:paraId="5F8D51A4" w14:textId="0E331851" w:rsidR="007D34EC" w:rsidRPr="006E78EA" w:rsidRDefault="007D34EC" w:rsidP="005A46E0">
      <w:pPr>
        <w:widowControl/>
        <w:autoSpaceDE/>
        <w:autoSpaceDN/>
        <w:spacing w:before="100" w:beforeAutospacing="1" w:after="100" w:afterAutospacing="1" w:line="360" w:lineRule="auto"/>
        <w:ind w:left="1080" w:hanging="1080"/>
        <w:jc w:val="both"/>
        <w:rPr>
          <w:sz w:val="24"/>
          <w:szCs w:val="24"/>
        </w:rPr>
      </w:pPr>
      <w:r>
        <w:rPr>
          <w:sz w:val="24"/>
          <w:szCs w:val="24"/>
        </w:rPr>
        <w:lastRenderedPageBreak/>
        <w:t xml:space="preserve">   </w:t>
      </w:r>
      <w:r w:rsidR="005A46E0">
        <w:rPr>
          <w:sz w:val="24"/>
          <w:szCs w:val="24"/>
        </w:rPr>
        <w:t xml:space="preserve">                          </w:t>
      </w:r>
      <w:r>
        <w:rPr>
          <w:sz w:val="24"/>
          <w:szCs w:val="24"/>
        </w:rPr>
        <w:t xml:space="preserve">   </w:t>
      </w:r>
      <w:r>
        <w:rPr>
          <w:noProof/>
        </w:rPr>
        <w:drawing>
          <wp:inline distT="0" distB="0" distL="0" distR="0" wp14:anchorId="61E366E5" wp14:editId="02D7562D">
            <wp:extent cx="5229225" cy="30384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6007" cy="3042416"/>
                    </a:xfrm>
                    <a:prstGeom prst="rect">
                      <a:avLst/>
                    </a:prstGeom>
                    <a:noFill/>
                    <a:ln>
                      <a:noFill/>
                    </a:ln>
                  </pic:spPr>
                </pic:pic>
              </a:graphicData>
            </a:graphic>
          </wp:inline>
        </w:drawing>
      </w:r>
    </w:p>
    <w:p w14:paraId="012E3970" w14:textId="7DBDCF29" w:rsidR="006E78EA" w:rsidRDefault="007D34EC" w:rsidP="006E78EA">
      <w:pPr>
        <w:widowControl/>
        <w:autoSpaceDE/>
        <w:autoSpaceDN/>
        <w:spacing w:before="100" w:beforeAutospacing="1" w:after="100" w:afterAutospacing="1" w:line="360" w:lineRule="auto"/>
        <w:ind w:left="990" w:firstLine="450"/>
        <w:jc w:val="both"/>
        <w:rPr>
          <w:b/>
          <w:bCs/>
          <w:sz w:val="24"/>
          <w:szCs w:val="24"/>
        </w:rPr>
      </w:pPr>
      <w:r>
        <w:rPr>
          <w:b/>
          <w:sz w:val="24"/>
          <w:szCs w:val="24"/>
        </w:rPr>
        <w:t xml:space="preserve">                                                </w:t>
      </w:r>
      <w:r w:rsidRPr="002E4252">
        <w:rPr>
          <w:b/>
          <w:sz w:val="24"/>
          <w:szCs w:val="24"/>
        </w:rPr>
        <w:t>Figure</w:t>
      </w:r>
      <w:r w:rsidRPr="002E4252">
        <w:rPr>
          <w:b/>
          <w:spacing w:val="-2"/>
          <w:sz w:val="24"/>
          <w:szCs w:val="24"/>
        </w:rPr>
        <w:t xml:space="preserve"> </w:t>
      </w:r>
      <w:r w:rsidRPr="002E4252">
        <w:rPr>
          <w:b/>
          <w:sz w:val="24"/>
          <w:szCs w:val="24"/>
        </w:rPr>
        <w:t>4.</w:t>
      </w:r>
      <w:r>
        <w:rPr>
          <w:b/>
          <w:sz w:val="24"/>
          <w:szCs w:val="24"/>
        </w:rPr>
        <w:t>1.</w:t>
      </w:r>
      <w:r w:rsidRPr="002E4252">
        <w:rPr>
          <w:b/>
          <w:sz w:val="24"/>
          <w:szCs w:val="24"/>
        </w:rPr>
        <w:t>2</w:t>
      </w:r>
      <w:r>
        <w:rPr>
          <w:b/>
          <w:sz w:val="24"/>
          <w:szCs w:val="24"/>
        </w:rPr>
        <w:t>c</w:t>
      </w:r>
      <w:r>
        <w:t xml:space="preserve">– </w:t>
      </w:r>
      <w:r>
        <w:rPr>
          <w:b/>
          <w:bCs/>
          <w:sz w:val="24"/>
          <w:szCs w:val="24"/>
        </w:rPr>
        <w:t>DFD Level-2</w:t>
      </w:r>
    </w:p>
    <w:p w14:paraId="414D22F1" w14:textId="09C80B2A" w:rsidR="007D34EC" w:rsidRPr="007D34EC" w:rsidRDefault="007D34EC" w:rsidP="007D34EC">
      <w:pPr>
        <w:widowControl/>
        <w:autoSpaceDE/>
        <w:autoSpaceDN/>
        <w:spacing w:before="100" w:beforeAutospacing="1" w:after="100" w:afterAutospacing="1" w:line="360" w:lineRule="auto"/>
        <w:ind w:left="1080" w:firstLine="360"/>
        <w:jc w:val="both"/>
        <w:rPr>
          <w:sz w:val="24"/>
          <w:szCs w:val="24"/>
        </w:rPr>
      </w:pPr>
      <w:r>
        <w:rPr>
          <w:sz w:val="24"/>
          <w:szCs w:val="24"/>
        </w:rPr>
        <w:t>The flow diagram</w:t>
      </w:r>
      <w:r w:rsidRPr="007D34EC">
        <w:rPr>
          <w:sz w:val="24"/>
          <w:szCs w:val="24"/>
        </w:rPr>
        <w:t xml:space="preserve"> presented represents a critical component of the phishing detection system, focusing specifically on the </w:t>
      </w:r>
      <w:r w:rsidRPr="007D34EC">
        <w:rPr>
          <w:bCs/>
          <w:sz w:val="24"/>
          <w:szCs w:val="24"/>
        </w:rPr>
        <w:t>initial preprocessing phase</w:t>
      </w:r>
      <w:r w:rsidRPr="007D34EC">
        <w:rPr>
          <w:sz w:val="24"/>
          <w:szCs w:val="24"/>
        </w:rPr>
        <w:t xml:space="preserve"> where raw inputs are transformed into structured and analyzable data. At the top of the diagram, the process begins with “Raw Inputs,” which include the diverse data elements submitted by users or monitoring systems. These raw inputs may consist of URLs, email messages, and file attachments—all of which are potential carriers of phishing threats. The preprocessing mechanism branches into three parallel subprocesses, each tailored to a specific input type and aimed at converting unstructured or semi-structured data into a consistent and interpretable format referred to as “Processed Data.”</w:t>
      </w:r>
    </w:p>
    <w:p w14:paraId="47424FD1" w14:textId="77777777" w:rsidR="007D34EC" w:rsidRPr="007D34EC" w:rsidRDefault="007D34EC" w:rsidP="007D34EC">
      <w:pPr>
        <w:widowControl/>
        <w:autoSpaceDE/>
        <w:autoSpaceDN/>
        <w:spacing w:before="100" w:beforeAutospacing="1" w:after="100" w:afterAutospacing="1" w:line="360" w:lineRule="auto"/>
        <w:ind w:left="1080" w:firstLine="360"/>
        <w:jc w:val="both"/>
        <w:rPr>
          <w:sz w:val="24"/>
          <w:szCs w:val="24"/>
        </w:rPr>
      </w:pPr>
      <w:r w:rsidRPr="007D34EC">
        <w:rPr>
          <w:sz w:val="24"/>
          <w:szCs w:val="24"/>
        </w:rPr>
        <w:t xml:space="preserve">The first subprocess, labeled </w:t>
      </w:r>
      <w:r w:rsidRPr="007D34EC">
        <w:rPr>
          <w:bCs/>
          <w:sz w:val="24"/>
          <w:szCs w:val="24"/>
        </w:rPr>
        <w:t>1.1 URL Parsing</w:t>
      </w:r>
      <w:r w:rsidRPr="007D34EC">
        <w:rPr>
          <w:sz w:val="24"/>
          <w:szCs w:val="24"/>
        </w:rPr>
        <w:t>, is responsible for analyzing any URLs provided in the input data. This involves decomposing URLs into their constituent parts such as the protocol, domain name, path, parameters, and query strings. The parsing process enables the detection system to evaluate the characteristics of a URL, such as whether it redirects to suspicious domains, uses obfuscation techniques, or contains misspelled words mimicking trusted sites. These features are crucial for identifying phishing websites designed to deceive users by impersonating legitimate web services.</w:t>
      </w:r>
    </w:p>
    <w:p w14:paraId="55FCDDB7" w14:textId="0C18E681" w:rsidR="007D34EC" w:rsidRPr="007D34EC" w:rsidRDefault="007D34EC" w:rsidP="007D34EC">
      <w:pPr>
        <w:widowControl/>
        <w:autoSpaceDE/>
        <w:autoSpaceDN/>
        <w:spacing w:before="100" w:beforeAutospacing="1" w:after="100" w:afterAutospacing="1" w:line="360" w:lineRule="auto"/>
        <w:ind w:left="1080" w:firstLine="360"/>
        <w:jc w:val="both"/>
        <w:rPr>
          <w:sz w:val="24"/>
          <w:szCs w:val="24"/>
        </w:rPr>
      </w:pPr>
      <w:r w:rsidRPr="007D34EC">
        <w:rPr>
          <w:sz w:val="24"/>
          <w:szCs w:val="24"/>
        </w:rPr>
        <w:t xml:space="preserve">The second subprocess, </w:t>
      </w:r>
      <w:r w:rsidRPr="007D34EC">
        <w:rPr>
          <w:bCs/>
          <w:sz w:val="24"/>
          <w:szCs w:val="24"/>
        </w:rPr>
        <w:t>1.2 Email Header Analysis</w:t>
      </w:r>
      <w:r w:rsidRPr="007D34EC">
        <w:rPr>
          <w:sz w:val="24"/>
          <w:szCs w:val="24"/>
        </w:rPr>
        <w:t xml:space="preserve">, focuses on examining the metadata contained in email messages. Email headers include vital information such as the sender’s address, recipient details, time of sending, mail server paths, and authentication results (like SPF, DKIM, and DMARC). </w:t>
      </w:r>
    </w:p>
    <w:p w14:paraId="7529EBF3" w14:textId="77777777" w:rsidR="005A46E0" w:rsidRDefault="005A46E0" w:rsidP="005A46E0">
      <w:pPr>
        <w:widowControl/>
        <w:tabs>
          <w:tab w:val="left" w:pos="1080"/>
        </w:tabs>
        <w:autoSpaceDE/>
        <w:autoSpaceDN/>
        <w:spacing w:before="100" w:beforeAutospacing="1" w:after="100" w:afterAutospacing="1" w:line="360" w:lineRule="auto"/>
        <w:ind w:left="1080"/>
        <w:jc w:val="both"/>
        <w:rPr>
          <w:sz w:val="24"/>
          <w:szCs w:val="24"/>
        </w:rPr>
        <w:sectPr w:rsidR="005A46E0" w:rsidSect="00B0572E">
          <w:footerReference w:type="default" r:id="rId38"/>
          <w:pgSz w:w="11910" w:h="16840"/>
          <w:pgMar w:top="940" w:right="853" w:bottom="1140" w:left="566" w:header="578" w:footer="947" w:gutter="0"/>
          <w:cols w:space="720"/>
          <w:docGrid w:linePitch="299"/>
        </w:sectPr>
      </w:pPr>
    </w:p>
    <w:p w14:paraId="60D298AF" w14:textId="31157A2D" w:rsidR="007D34EC" w:rsidRPr="007D34EC" w:rsidRDefault="007D34EC" w:rsidP="005A46E0">
      <w:pPr>
        <w:widowControl/>
        <w:tabs>
          <w:tab w:val="left" w:pos="1080"/>
        </w:tabs>
        <w:autoSpaceDE/>
        <w:autoSpaceDN/>
        <w:spacing w:before="100" w:beforeAutospacing="1" w:after="100" w:afterAutospacing="1" w:line="360" w:lineRule="auto"/>
        <w:ind w:left="1080"/>
        <w:jc w:val="both"/>
        <w:rPr>
          <w:sz w:val="24"/>
          <w:szCs w:val="24"/>
        </w:rPr>
      </w:pPr>
      <w:r>
        <w:rPr>
          <w:sz w:val="24"/>
          <w:szCs w:val="24"/>
        </w:rPr>
        <w:lastRenderedPageBreak/>
        <w:tab/>
      </w:r>
      <w:r w:rsidRPr="007D34EC">
        <w:rPr>
          <w:sz w:val="24"/>
          <w:szCs w:val="24"/>
        </w:rPr>
        <w:t>The third subprocess</w:t>
      </w:r>
      <w:r w:rsidRPr="007D34EC">
        <w:rPr>
          <w:b/>
          <w:sz w:val="24"/>
          <w:szCs w:val="24"/>
        </w:rPr>
        <w:t xml:space="preserve">, </w:t>
      </w:r>
      <w:r w:rsidRPr="007D34EC">
        <w:rPr>
          <w:bCs/>
          <w:sz w:val="24"/>
          <w:szCs w:val="24"/>
        </w:rPr>
        <w:t>1.3 File Text Extraction</w:t>
      </w:r>
      <w:r w:rsidRPr="007D34EC">
        <w:rPr>
          <w:b/>
          <w:sz w:val="24"/>
          <w:szCs w:val="24"/>
        </w:rPr>
        <w:t>,</w:t>
      </w:r>
      <w:r w:rsidRPr="007D34EC">
        <w:rPr>
          <w:sz w:val="24"/>
          <w:szCs w:val="24"/>
        </w:rPr>
        <w:t xml:space="preserve"> handles any attached files or documents submitted for phishing analysis. This component is designed to extract readable text and metadata from a variety of file formats, such as PDFs, Word documents, and spreadsheets. Extracted text is then scrutinized for suspicious content, such as embedded links, macros, JavaScript code, or persuasive language patterns often found in phishing scams. Additionally, this extraction allows the system to uncover hidden data or malicious payloads that may not be apparent during a superficial scan.</w:t>
      </w:r>
    </w:p>
    <w:p w14:paraId="0A385E4C" w14:textId="106722E4" w:rsidR="007D34EC" w:rsidRDefault="007D34EC" w:rsidP="007D34EC">
      <w:pPr>
        <w:widowControl/>
        <w:tabs>
          <w:tab w:val="left" w:pos="1080"/>
        </w:tabs>
        <w:autoSpaceDE/>
        <w:autoSpaceDN/>
        <w:spacing w:before="100" w:beforeAutospacing="1" w:after="100" w:afterAutospacing="1" w:line="360" w:lineRule="auto"/>
        <w:ind w:left="1080" w:hanging="1080"/>
        <w:jc w:val="both"/>
        <w:rPr>
          <w:sz w:val="24"/>
          <w:szCs w:val="24"/>
        </w:rPr>
      </w:pPr>
      <w:r>
        <w:rPr>
          <w:sz w:val="24"/>
          <w:szCs w:val="24"/>
        </w:rPr>
        <w:t xml:space="preserve">                 </w:t>
      </w:r>
      <w:r>
        <w:rPr>
          <w:sz w:val="24"/>
          <w:szCs w:val="24"/>
        </w:rPr>
        <w:tab/>
      </w:r>
      <w:r>
        <w:rPr>
          <w:sz w:val="24"/>
          <w:szCs w:val="24"/>
        </w:rPr>
        <w:tab/>
      </w:r>
      <w:r w:rsidRPr="007D34EC">
        <w:rPr>
          <w:sz w:val="24"/>
          <w:szCs w:val="24"/>
        </w:rPr>
        <w:t xml:space="preserve">Once each subprocess completes its respective analysis and transformation, the resulting data is unified into a standardized format known as </w:t>
      </w:r>
      <w:r w:rsidRPr="007D34EC">
        <w:rPr>
          <w:bCs/>
          <w:sz w:val="24"/>
          <w:szCs w:val="24"/>
        </w:rPr>
        <w:t>Processed Data</w:t>
      </w:r>
      <w:r w:rsidRPr="007D34EC">
        <w:rPr>
          <w:sz w:val="24"/>
          <w:szCs w:val="24"/>
        </w:rPr>
        <w:t xml:space="preserve">. This processed data forms the foundation for subsequent stages in the phishing detection pipeline, such as feature extraction and AI-based classification. The effectiveness of the entire detection system heavily depends on the quality and completeness of this preprocessing stage. By ensuring that URLs, emails, and files are parsed and interpreted correctly, this initial phase guarantees that the downstream AI models receive the necessary structured input to make accurate and reliable decisions. </w:t>
      </w:r>
    </w:p>
    <w:p w14:paraId="289AAA01" w14:textId="77777777" w:rsidR="007745BB" w:rsidRDefault="007745BB" w:rsidP="007D34EC">
      <w:pPr>
        <w:widowControl/>
        <w:tabs>
          <w:tab w:val="left" w:pos="1080"/>
        </w:tabs>
        <w:autoSpaceDE/>
        <w:autoSpaceDN/>
        <w:spacing w:before="100" w:beforeAutospacing="1" w:after="100" w:afterAutospacing="1" w:line="360" w:lineRule="auto"/>
        <w:ind w:left="1080" w:hanging="1080"/>
        <w:jc w:val="both"/>
        <w:rPr>
          <w:sz w:val="24"/>
          <w:szCs w:val="24"/>
        </w:rPr>
      </w:pPr>
    </w:p>
    <w:p w14:paraId="3E91F22F" w14:textId="77777777" w:rsidR="007745BB" w:rsidRDefault="007745BB" w:rsidP="007B4825">
      <w:pPr>
        <w:widowControl/>
        <w:tabs>
          <w:tab w:val="left" w:pos="1080"/>
        </w:tabs>
        <w:autoSpaceDE/>
        <w:autoSpaceDN/>
        <w:spacing w:before="100" w:beforeAutospacing="1" w:after="100" w:afterAutospacing="1" w:line="360" w:lineRule="auto"/>
        <w:jc w:val="both"/>
        <w:rPr>
          <w:sz w:val="24"/>
          <w:szCs w:val="24"/>
        </w:rPr>
      </w:pPr>
    </w:p>
    <w:p w14:paraId="26703731" w14:textId="78B18568" w:rsidR="00670E14" w:rsidRDefault="007745BB">
      <w:pPr>
        <w:pStyle w:val="BodyText"/>
        <w:spacing w:before="140"/>
        <w:rPr>
          <w:b/>
          <w:sz w:val="28"/>
          <w:szCs w:val="28"/>
        </w:rPr>
      </w:pPr>
      <w:r w:rsidRPr="007745BB">
        <w:rPr>
          <w:b/>
          <w:sz w:val="28"/>
          <w:szCs w:val="28"/>
        </w:rPr>
        <w:t xml:space="preserve">            4.1.3 Case Diagram</w:t>
      </w:r>
      <w:r>
        <w:rPr>
          <w:b/>
          <w:sz w:val="28"/>
          <w:szCs w:val="28"/>
        </w:rPr>
        <w:t xml:space="preserve"> of the Application:</w:t>
      </w:r>
    </w:p>
    <w:p w14:paraId="4D57F1C6" w14:textId="1F059025" w:rsidR="007745BB" w:rsidRDefault="00B634ED" w:rsidP="00B634ED">
      <w:pPr>
        <w:pStyle w:val="BodyText"/>
        <w:spacing w:before="140"/>
        <w:ind w:left="540" w:hanging="540"/>
        <w:rPr>
          <w:b/>
          <w:sz w:val="28"/>
          <w:szCs w:val="28"/>
        </w:rPr>
      </w:pPr>
      <w:r>
        <w:rPr>
          <w:b/>
          <w:sz w:val="28"/>
          <w:szCs w:val="28"/>
        </w:rPr>
        <w:t xml:space="preserve">              </w:t>
      </w:r>
    </w:p>
    <w:p w14:paraId="4CD5E59A" w14:textId="10B99E7A" w:rsidR="00B634ED" w:rsidRDefault="00B634ED" w:rsidP="00B634ED">
      <w:pPr>
        <w:pStyle w:val="BodyText"/>
        <w:tabs>
          <w:tab w:val="left" w:pos="90"/>
        </w:tabs>
        <w:spacing w:before="140"/>
        <w:rPr>
          <w:b/>
          <w:sz w:val="28"/>
          <w:szCs w:val="28"/>
        </w:rPr>
      </w:pPr>
      <w:r>
        <w:rPr>
          <w:b/>
          <w:sz w:val="28"/>
          <w:szCs w:val="28"/>
        </w:rPr>
        <w:t xml:space="preserve">         </w:t>
      </w:r>
      <w:r>
        <w:rPr>
          <w:noProof/>
        </w:rPr>
        <w:drawing>
          <wp:inline distT="0" distB="0" distL="0" distR="0" wp14:anchorId="3C016432" wp14:editId="1C6D9CA5">
            <wp:extent cx="6111387" cy="2847975"/>
            <wp:effectExtent l="0" t="0" r="3810" b="0"/>
            <wp:docPr id="83" name="Picture 8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2204" cy="2853016"/>
                    </a:xfrm>
                    <a:prstGeom prst="rect">
                      <a:avLst/>
                    </a:prstGeom>
                    <a:noFill/>
                    <a:ln>
                      <a:noFill/>
                    </a:ln>
                  </pic:spPr>
                </pic:pic>
              </a:graphicData>
            </a:graphic>
          </wp:inline>
        </w:drawing>
      </w:r>
      <w:r>
        <w:rPr>
          <w:b/>
          <w:sz w:val="28"/>
          <w:szCs w:val="28"/>
        </w:rPr>
        <w:t xml:space="preserve">    </w:t>
      </w:r>
    </w:p>
    <w:p w14:paraId="3FE5ABDF" w14:textId="13449081" w:rsidR="00B634ED" w:rsidRDefault="00B634ED" w:rsidP="009C4917">
      <w:pPr>
        <w:widowControl/>
        <w:autoSpaceDE/>
        <w:autoSpaceDN/>
        <w:spacing w:before="100" w:beforeAutospacing="1" w:after="100" w:afterAutospacing="1" w:line="360" w:lineRule="auto"/>
        <w:ind w:left="990" w:firstLine="450"/>
        <w:jc w:val="both"/>
        <w:rPr>
          <w:b/>
          <w:bCs/>
          <w:sz w:val="24"/>
          <w:szCs w:val="24"/>
        </w:rPr>
      </w:pPr>
      <w:r>
        <w:rPr>
          <w:b/>
          <w:sz w:val="28"/>
          <w:szCs w:val="28"/>
        </w:rPr>
        <w:t xml:space="preserve">                                </w:t>
      </w:r>
      <w:r>
        <w:rPr>
          <w:b/>
          <w:sz w:val="24"/>
          <w:szCs w:val="24"/>
        </w:rPr>
        <w:t xml:space="preserve">  </w:t>
      </w:r>
      <w:r w:rsidRPr="002E4252">
        <w:rPr>
          <w:b/>
          <w:sz w:val="24"/>
          <w:szCs w:val="24"/>
        </w:rPr>
        <w:t>Figure</w:t>
      </w:r>
      <w:r w:rsidRPr="002E4252">
        <w:rPr>
          <w:b/>
          <w:spacing w:val="-2"/>
          <w:sz w:val="24"/>
          <w:szCs w:val="24"/>
        </w:rPr>
        <w:t xml:space="preserve"> </w:t>
      </w:r>
      <w:r w:rsidRPr="002E4252">
        <w:rPr>
          <w:b/>
          <w:sz w:val="24"/>
          <w:szCs w:val="24"/>
        </w:rPr>
        <w:t>4.</w:t>
      </w:r>
      <w:r>
        <w:rPr>
          <w:b/>
          <w:sz w:val="24"/>
          <w:szCs w:val="24"/>
        </w:rPr>
        <w:t>1.3</w:t>
      </w:r>
      <w:r w:rsidRPr="00B634ED">
        <w:rPr>
          <w:b/>
          <w:sz w:val="24"/>
          <w:szCs w:val="24"/>
        </w:rPr>
        <w:t>– Use Case Diagram</w:t>
      </w:r>
    </w:p>
    <w:p w14:paraId="2DDC0C03" w14:textId="77777777" w:rsidR="005A46E0" w:rsidRDefault="00B634ED" w:rsidP="0053342F">
      <w:pPr>
        <w:pStyle w:val="Heading4"/>
        <w:numPr>
          <w:ilvl w:val="7"/>
          <w:numId w:val="38"/>
        </w:numPr>
        <w:spacing w:line="360" w:lineRule="auto"/>
        <w:ind w:left="1440"/>
        <w:rPr>
          <w:b w:val="0"/>
          <w:sz w:val="24"/>
          <w:szCs w:val="24"/>
        </w:rPr>
        <w:sectPr w:rsidR="005A46E0" w:rsidSect="00B0572E">
          <w:footerReference w:type="default" r:id="rId40"/>
          <w:pgSz w:w="11910" w:h="16840"/>
          <w:pgMar w:top="940" w:right="853" w:bottom="1140" w:left="566" w:header="578" w:footer="947" w:gutter="0"/>
          <w:cols w:space="720"/>
          <w:docGrid w:linePitch="299"/>
        </w:sectPr>
      </w:pPr>
      <w:r w:rsidRPr="00B634ED">
        <w:rPr>
          <w:sz w:val="24"/>
          <w:szCs w:val="24"/>
        </w:rPr>
        <w:t>Overview</w:t>
      </w:r>
      <w:r>
        <w:t xml:space="preserve">: </w:t>
      </w:r>
      <w:r w:rsidRPr="00B634ED">
        <w:rPr>
          <w:b w:val="0"/>
          <w:sz w:val="24"/>
          <w:szCs w:val="24"/>
        </w:rPr>
        <w:t xml:space="preserve">The use case diagram in Fig 4.1.3 provides a structured overview of the primary </w:t>
      </w:r>
    </w:p>
    <w:p w14:paraId="4F3F83D7" w14:textId="28E950CA" w:rsidR="00B634ED" w:rsidRDefault="00B634ED" w:rsidP="0053342F">
      <w:pPr>
        <w:pStyle w:val="Heading4"/>
        <w:numPr>
          <w:ilvl w:val="7"/>
          <w:numId w:val="38"/>
        </w:numPr>
        <w:spacing w:line="360" w:lineRule="auto"/>
        <w:ind w:left="1440"/>
        <w:rPr>
          <w:b w:val="0"/>
          <w:sz w:val="24"/>
          <w:szCs w:val="24"/>
        </w:rPr>
      </w:pPr>
      <w:r w:rsidRPr="00B634ED">
        <w:rPr>
          <w:b w:val="0"/>
          <w:sz w:val="24"/>
          <w:szCs w:val="24"/>
        </w:rPr>
        <w:lastRenderedPageBreak/>
        <w:t>interactions between different types of users and the AI-powered phishing detection system. It highlights how the system functions in real-world usage, separating the responsibilities and roles of administrators and general users. This diagram captures the dynamic interplay between user input, system analysis, and alert generation, showcasing both backend intelligence management and frontend user interaction.</w:t>
      </w:r>
    </w:p>
    <w:p w14:paraId="06F1B639" w14:textId="77777777" w:rsidR="009C4917" w:rsidRDefault="009C4917" w:rsidP="0053342F">
      <w:pPr>
        <w:pStyle w:val="Heading4"/>
        <w:numPr>
          <w:ilvl w:val="7"/>
          <w:numId w:val="38"/>
        </w:numPr>
        <w:spacing w:line="360" w:lineRule="auto"/>
        <w:ind w:left="1440"/>
        <w:rPr>
          <w:sz w:val="24"/>
          <w:szCs w:val="24"/>
        </w:rPr>
      </w:pPr>
      <w:r w:rsidRPr="009C4917">
        <w:rPr>
          <w:sz w:val="24"/>
          <w:szCs w:val="24"/>
        </w:rPr>
        <w:t>Actors in the System</w:t>
      </w:r>
    </w:p>
    <w:p w14:paraId="48D37879" w14:textId="77777777" w:rsidR="009C4917" w:rsidRDefault="009C4917" w:rsidP="009C4917">
      <w:pPr>
        <w:pStyle w:val="Heading4"/>
        <w:spacing w:line="360" w:lineRule="auto"/>
        <w:ind w:left="1440" w:firstLine="0"/>
        <w:rPr>
          <w:b w:val="0"/>
          <w:sz w:val="24"/>
          <w:szCs w:val="24"/>
        </w:rPr>
      </w:pPr>
      <w:r w:rsidRPr="009C4917">
        <w:rPr>
          <w:b w:val="0"/>
          <w:sz w:val="24"/>
          <w:szCs w:val="24"/>
        </w:rPr>
        <w:t xml:space="preserve">There are two main actors in this use case diagram: the </w:t>
      </w:r>
      <w:r w:rsidRPr="009C4917">
        <w:rPr>
          <w:rStyle w:val="Strong"/>
          <w:b/>
          <w:sz w:val="24"/>
          <w:szCs w:val="24"/>
        </w:rPr>
        <w:t>Admin</w:t>
      </w:r>
      <w:r w:rsidRPr="009C4917">
        <w:rPr>
          <w:b w:val="0"/>
          <w:sz w:val="24"/>
          <w:szCs w:val="24"/>
        </w:rPr>
        <w:t xml:space="preserve"> and the </w:t>
      </w:r>
      <w:r w:rsidRPr="009C4917">
        <w:rPr>
          <w:rStyle w:val="Strong"/>
          <w:b/>
          <w:sz w:val="24"/>
          <w:szCs w:val="24"/>
        </w:rPr>
        <w:t>User</w:t>
      </w:r>
      <w:r w:rsidRPr="009C4917">
        <w:rPr>
          <w:b w:val="0"/>
          <w:sz w:val="24"/>
          <w:szCs w:val="24"/>
        </w:rPr>
        <w:t>. Each actor has distinct roles that align with their access level and responsibilities in the system.</w:t>
      </w:r>
    </w:p>
    <w:p w14:paraId="5E646306" w14:textId="77777777" w:rsidR="009C4917" w:rsidRPr="009C4917" w:rsidRDefault="009C4917" w:rsidP="0053342F">
      <w:pPr>
        <w:pStyle w:val="Heading4"/>
        <w:numPr>
          <w:ilvl w:val="0"/>
          <w:numId w:val="39"/>
        </w:numPr>
        <w:spacing w:line="360" w:lineRule="auto"/>
        <w:ind w:left="1890"/>
        <w:rPr>
          <w:b w:val="0"/>
          <w:sz w:val="24"/>
          <w:szCs w:val="24"/>
        </w:rPr>
      </w:pPr>
      <w:r w:rsidRPr="009C4917">
        <w:rPr>
          <w:rStyle w:val="Strong"/>
          <w:b/>
          <w:sz w:val="24"/>
          <w:szCs w:val="24"/>
        </w:rPr>
        <w:t>Admin</w:t>
      </w:r>
      <w:r w:rsidRPr="009C4917">
        <w:rPr>
          <w:sz w:val="24"/>
          <w:szCs w:val="24"/>
        </w:rPr>
        <w:t xml:space="preserve">: </w:t>
      </w:r>
      <w:r w:rsidRPr="009C4917">
        <w:rPr>
          <w:b w:val="0"/>
          <w:sz w:val="24"/>
          <w:szCs w:val="24"/>
        </w:rPr>
        <w:t xml:space="preserve">The </w:t>
      </w:r>
      <w:proofErr w:type="gramStart"/>
      <w:r w:rsidRPr="009C4917">
        <w:rPr>
          <w:b w:val="0"/>
          <w:sz w:val="24"/>
          <w:szCs w:val="24"/>
        </w:rPr>
        <w:t>Admin</w:t>
      </w:r>
      <w:proofErr w:type="gramEnd"/>
      <w:r w:rsidRPr="009C4917">
        <w:rPr>
          <w:b w:val="0"/>
          <w:sz w:val="24"/>
          <w:szCs w:val="24"/>
        </w:rPr>
        <w:t xml:space="preserve"> has elevated privileges and is responsible for maintaining and enhancing the core intelligence of the system.</w:t>
      </w:r>
    </w:p>
    <w:p w14:paraId="075B19DA" w14:textId="4C37D4EA" w:rsidR="009C4917" w:rsidRDefault="009C4917" w:rsidP="0053342F">
      <w:pPr>
        <w:pStyle w:val="Heading4"/>
        <w:numPr>
          <w:ilvl w:val="0"/>
          <w:numId w:val="39"/>
        </w:numPr>
        <w:spacing w:line="360" w:lineRule="auto"/>
        <w:ind w:left="1890"/>
        <w:rPr>
          <w:b w:val="0"/>
          <w:sz w:val="24"/>
          <w:szCs w:val="24"/>
        </w:rPr>
      </w:pPr>
      <w:r w:rsidRPr="009C4917">
        <w:rPr>
          <w:rStyle w:val="Strong"/>
          <w:b/>
          <w:sz w:val="24"/>
          <w:szCs w:val="24"/>
        </w:rPr>
        <w:t>Use</w:t>
      </w:r>
      <w:r w:rsidRPr="009C4917">
        <w:rPr>
          <w:rStyle w:val="Strong"/>
          <w:sz w:val="24"/>
          <w:szCs w:val="24"/>
        </w:rPr>
        <w:t>r</w:t>
      </w:r>
      <w:r w:rsidRPr="009C4917">
        <w:rPr>
          <w:sz w:val="24"/>
          <w:szCs w:val="24"/>
        </w:rPr>
        <w:t xml:space="preserve">: </w:t>
      </w:r>
      <w:r w:rsidRPr="009C4917">
        <w:rPr>
          <w:b w:val="0"/>
          <w:sz w:val="24"/>
          <w:szCs w:val="24"/>
        </w:rPr>
        <w:t>The User represents any individual interacting with the system to detect and prevent phishing threats, such as employees, customers, or external clients.</w:t>
      </w:r>
    </w:p>
    <w:p w14:paraId="66DC1936" w14:textId="3A190228" w:rsidR="009C4917" w:rsidRPr="009C4917" w:rsidRDefault="009C4917" w:rsidP="0053342F">
      <w:pPr>
        <w:pStyle w:val="Heading4"/>
        <w:numPr>
          <w:ilvl w:val="0"/>
          <w:numId w:val="28"/>
        </w:numPr>
        <w:spacing w:line="360" w:lineRule="auto"/>
        <w:rPr>
          <w:sz w:val="24"/>
          <w:szCs w:val="24"/>
        </w:rPr>
      </w:pPr>
      <w:r w:rsidRPr="009C4917">
        <w:rPr>
          <w:sz w:val="24"/>
          <w:szCs w:val="24"/>
        </w:rPr>
        <w:t>Admin Use Cases</w:t>
      </w:r>
    </w:p>
    <w:p w14:paraId="1E47628B" w14:textId="77777777" w:rsidR="009C4917" w:rsidRDefault="009C4917" w:rsidP="009C4917">
      <w:pPr>
        <w:pStyle w:val="NormalWeb"/>
        <w:tabs>
          <w:tab w:val="left" w:pos="1440"/>
        </w:tabs>
        <w:spacing w:line="360" w:lineRule="auto"/>
        <w:ind w:firstLine="1440"/>
        <w:jc w:val="both"/>
      </w:pPr>
      <w:r>
        <w:t xml:space="preserve">The </w:t>
      </w:r>
      <w:proofErr w:type="gramStart"/>
      <w:r>
        <w:t>Admin</w:t>
      </w:r>
      <w:proofErr w:type="gramEnd"/>
      <w:r>
        <w:t xml:space="preserve"> interacts with the system through two primary use cases:</w:t>
      </w:r>
    </w:p>
    <w:p w14:paraId="46C8C193" w14:textId="77777777" w:rsidR="009C4917" w:rsidRDefault="009C4917" w:rsidP="0053342F">
      <w:pPr>
        <w:pStyle w:val="NormalWeb"/>
        <w:numPr>
          <w:ilvl w:val="0"/>
          <w:numId w:val="40"/>
        </w:numPr>
        <w:tabs>
          <w:tab w:val="left" w:pos="1440"/>
        </w:tabs>
        <w:spacing w:line="360" w:lineRule="auto"/>
        <w:ind w:left="1890"/>
        <w:jc w:val="both"/>
      </w:pPr>
      <w:r>
        <w:rPr>
          <w:rStyle w:val="Strong"/>
        </w:rPr>
        <w:t>Train/Update AI Models</w:t>
      </w:r>
      <w:r>
        <w:t>: This use case involves feeding new training data into the system to refine the AI's phishing detection algorithms. It ensures the model adapts to new threat patterns and maintains high accuracy.</w:t>
      </w:r>
    </w:p>
    <w:p w14:paraId="6D787C0C" w14:textId="1F42DEA2" w:rsidR="009C4917" w:rsidRDefault="009C4917" w:rsidP="0053342F">
      <w:pPr>
        <w:pStyle w:val="NormalWeb"/>
        <w:numPr>
          <w:ilvl w:val="0"/>
          <w:numId w:val="40"/>
        </w:numPr>
        <w:tabs>
          <w:tab w:val="left" w:pos="1440"/>
        </w:tabs>
        <w:spacing w:line="360" w:lineRule="auto"/>
        <w:ind w:left="1890"/>
        <w:jc w:val="both"/>
      </w:pPr>
      <w:r>
        <w:rPr>
          <w:rStyle w:val="Strong"/>
        </w:rPr>
        <w:t>Update Threat Intelligence Database</w:t>
      </w:r>
      <w:r>
        <w:t xml:space="preserve">: This function allows the </w:t>
      </w:r>
      <w:proofErr w:type="gramStart"/>
      <w:r>
        <w:t>Admin</w:t>
      </w:r>
      <w:proofErr w:type="gramEnd"/>
      <w:r>
        <w:t xml:space="preserve"> to enrich the system's threat intelligence by incorporating newly discovered phishing indicators, blacklisted domains, and behavioral patterns. Keeping this database current is vital for the detection system to remain effective.</w:t>
      </w:r>
    </w:p>
    <w:p w14:paraId="011CF43D" w14:textId="381C6A86" w:rsidR="009C4917" w:rsidRPr="009C4917" w:rsidRDefault="009C4917" w:rsidP="0053342F">
      <w:pPr>
        <w:pStyle w:val="Heading4"/>
        <w:numPr>
          <w:ilvl w:val="0"/>
          <w:numId w:val="28"/>
        </w:numPr>
        <w:spacing w:line="360" w:lineRule="auto"/>
        <w:rPr>
          <w:sz w:val="24"/>
          <w:szCs w:val="24"/>
        </w:rPr>
      </w:pPr>
      <w:r w:rsidRPr="009C4917">
        <w:rPr>
          <w:sz w:val="24"/>
          <w:szCs w:val="24"/>
        </w:rPr>
        <w:t>User Use Cases</w:t>
      </w:r>
      <w:r w:rsidR="00DF7631">
        <w:rPr>
          <w:sz w:val="24"/>
          <w:szCs w:val="24"/>
        </w:rPr>
        <w:t>:</w:t>
      </w:r>
    </w:p>
    <w:p w14:paraId="7498570B" w14:textId="77777777" w:rsidR="00DF7631" w:rsidRDefault="009C4917" w:rsidP="00DF7631">
      <w:pPr>
        <w:pStyle w:val="NormalWeb"/>
        <w:spacing w:line="360" w:lineRule="auto"/>
        <w:ind w:left="1440"/>
        <w:jc w:val="both"/>
      </w:pPr>
      <w:r>
        <w:t>The User engages with the system through a straightforward yet powerful workflow consisting of three use cases:</w:t>
      </w:r>
    </w:p>
    <w:p w14:paraId="341690E5" w14:textId="77777777" w:rsidR="00DF7631" w:rsidRDefault="009C4917" w:rsidP="0053342F">
      <w:pPr>
        <w:pStyle w:val="NormalWeb"/>
        <w:numPr>
          <w:ilvl w:val="0"/>
          <w:numId w:val="41"/>
        </w:numPr>
        <w:spacing w:line="360" w:lineRule="auto"/>
        <w:ind w:left="1890"/>
        <w:jc w:val="both"/>
      </w:pPr>
      <w:r>
        <w:rPr>
          <w:rStyle w:val="Strong"/>
        </w:rPr>
        <w:t>Submit URL/File/Email</w:t>
      </w:r>
      <w:r>
        <w:t>: Users provide the system with potentially malicious content. These inputs are the starting point for the phishing analysis pipeline.</w:t>
      </w:r>
    </w:p>
    <w:p w14:paraId="16E00DC3" w14:textId="77777777" w:rsidR="00DF7631" w:rsidRDefault="009C4917" w:rsidP="0053342F">
      <w:pPr>
        <w:pStyle w:val="NormalWeb"/>
        <w:numPr>
          <w:ilvl w:val="0"/>
          <w:numId w:val="41"/>
        </w:numPr>
        <w:spacing w:line="360" w:lineRule="auto"/>
        <w:ind w:left="1890"/>
        <w:jc w:val="both"/>
      </w:pPr>
      <w:r>
        <w:rPr>
          <w:rStyle w:val="Strong"/>
        </w:rPr>
        <w:t>Analyze for Phishing</w:t>
      </w:r>
      <w:r>
        <w:t>: The system processes the submitted input using its AI-based detection engine. It extracts features from the content, matches them against threat intelligence, and uses machine learning models to assess the likelihood of phishing.</w:t>
      </w:r>
    </w:p>
    <w:p w14:paraId="3386B6C2" w14:textId="2C7CB07B" w:rsidR="009C4917" w:rsidRDefault="009C4917" w:rsidP="0053342F">
      <w:pPr>
        <w:pStyle w:val="NormalWeb"/>
        <w:numPr>
          <w:ilvl w:val="0"/>
          <w:numId w:val="41"/>
        </w:numPr>
        <w:spacing w:line="360" w:lineRule="auto"/>
        <w:ind w:left="1890"/>
        <w:jc w:val="both"/>
      </w:pPr>
      <w:r>
        <w:rPr>
          <w:rStyle w:val="Strong"/>
        </w:rPr>
        <w:t>Receive Alert/Report</w:t>
      </w:r>
      <w:r>
        <w:t>: Based on the analysis results, the user receives a real-time alert if a threat is detected. In addition to alerts, detailed reports may be generated explaining the basis for the classification, potential risks, and recommendations.</w:t>
      </w:r>
    </w:p>
    <w:p w14:paraId="1C526176" w14:textId="77777777" w:rsidR="005A46E0" w:rsidRDefault="005A46E0" w:rsidP="0053342F">
      <w:pPr>
        <w:pStyle w:val="Heading4"/>
        <w:numPr>
          <w:ilvl w:val="0"/>
          <w:numId w:val="28"/>
        </w:numPr>
        <w:rPr>
          <w:sz w:val="24"/>
          <w:szCs w:val="24"/>
        </w:rPr>
        <w:sectPr w:rsidR="005A46E0" w:rsidSect="00B0572E">
          <w:footerReference w:type="default" r:id="rId41"/>
          <w:pgSz w:w="11910" w:h="16840"/>
          <w:pgMar w:top="940" w:right="853" w:bottom="1140" w:left="566" w:header="578" w:footer="947" w:gutter="0"/>
          <w:cols w:space="720"/>
          <w:docGrid w:linePitch="299"/>
        </w:sectPr>
      </w:pPr>
    </w:p>
    <w:p w14:paraId="68839AC7" w14:textId="77777777" w:rsidR="00DF7631" w:rsidRPr="00DF7631" w:rsidRDefault="00DF7631" w:rsidP="0053342F">
      <w:pPr>
        <w:pStyle w:val="Heading4"/>
        <w:numPr>
          <w:ilvl w:val="0"/>
          <w:numId w:val="28"/>
        </w:numPr>
        <w:rPr>
          <w:sz w:val="24"/>
          <w:szCs w:val="24"/>
        </w:rPr>
      </w:pPr>
      <w:r w:rsidRPr="00DF7631">
        <w:rPr>
          <w:sz w:val="24"/>
          <w:szCs w:val="24"/>
        </w:rPr>
        <w:lastRenderedPageBreak/>
        <w:t>System Functionality</w:t>
      </w:r>
    </w:p>
    <w:p w14:paraId="1BD5B4EA" w14:textId="30624E71" w:rsidR="00DF7631" w:rsidRDefault="00DF7631" w:rsidP="00DF7631">
      <w:pPr>
        <w:pStyle w:val="NormalWeb"/>
        <w:spacing w:line="360" w:lineRule="auto"/>
        <w:ind w:left="1440" w:hanging="1440"/>
        <w:jc w:val="both"/>
      </w:pPr>
      <w:r>
        <w:t xml:space="preserve">                        </w:t>
      </w:r>
      <w:r>
        <w:tab/>
        <w:t xml:space="preserve">The use case diagram emphasizes the importance of both user interaction and continuous system enhancement. While users benefit from real-time detection and alerting, the </w:t>
      </w:r>
      <w:proofErr w:type="gramStart"/>
      <w:r>
        <w:t>Admin</w:t>
      </w:r>
      <w:proofErr w:type="gramEnd"/>
      <w:r>
        <w:t xml:space="preserve"> ensures the system's effectiveness through regular updates and training. This dual-layered interaction model helps maintain a balance between usability and technical sophistication, making the system robust, adaptive, and suitable for dynamic cybersecurity environments.</w:t>
      </w:r>
    </w:p>
    <w:p w14:paraId="2BC2BB19" w14:textId="77777777" w:rsidR="00DF7631" w:rsidRPr="00DF7631" w:rsidRDefault="00DF7631" w:rsidP="0053342F">
      <w:pPr>
        <w:pStyle w:val="Heading4"/>
        <w:numPr>
          <w:ilvl w:val="0"/>
          <w:numId w:val="28"/>
        </w:numPr>
        <w:rPr>
          <w:sz w:val="24"/>
          <w:szCs w:val="24"/>
        </w:rPr>
      </w:pPr>
      <w:r w:rsidRPr="00DF7631">
        <w:rPr>
          <w:sz w:val="24"/>
          <w:szCs w:val="24"/>
        </w:rPr>
        <w:t>Conclusion</w:t>
      </w:r>
    </w:p>
    <w:p w14:paraId="4F0667E6" w14:textId="56DE4F33" w:rsidR="00B634ED" w:rsidRDefault="00DF7631" w:rsidP="00DF7631">
      <w:pPr>
        <w:pStyle w:val="NormalWeb"/>
        <w:spacing w:line="360" w:lineRule="auto"/>
        <w:ind w:left="1440" w:hanging="1440"/>
        <w:jc w:val="both"/>
      </w:pPr>
      <w:r>
        <w:t xml:space="preserve">                        </w:t>
      </w:r>
      <w:r>
        <w:tab/>
        <w:t xml:space="preserve">This use case diagram clearly delineates the roles and responsibilities of different stakeholders within the phishing detection system. By visualizing these interactions, the diagram highlights the collaborative nature of maintaining cybersecurity—where both user input and administrative oversight are essential. </w:t>
      </w:r>
    </w:p>
    <w:p w14:paraId="43CCB341" w14:textId="449AF83D" w:rsidR="00B634ED" w:rsidRPr="007745BB" w:rsidRDefault="00B634ED">
      <w:pPr>
        <w:pStyle w:val="BodyText"/>
        <w:spacing w:before="140"/>
        <w:rPr>
          <w:b/>
          <w:sz w:val="28"/>
          <w:szCs w:val="28"/>
        </w:rPr>
      </w:pPr>
    </w:p>
    <w:p w14:paraId="3A021AF5" w14:textId="08321F85" w:rsidR="00670E14" w:rsidRDefault="00DF7631" w:rsidP="00DF7631">
      <w:pPr>
        <w:pStyle w:val="Heading4"/>
        <w:tabs>
          <w:tab w:val="left" w:pos="1336"/>
        </w:tabs>
        <w:spacing w:before="1"/>
      </w:pPr>
      <w:r>
        <w:t xml:space="preserve">4.1.4 </w:t>
      </w:r>
      <w:r w:rsidR="00E323A1">
        <w:t>Sequence</w:t>
      </w:r>
      <w:r w:rsidR="00E323A1">
        <w:rPr>
          <w:spacing w:val="-4"/>
        </w:rPr>
        <w:t xml:space="preserve"> </w:t>
      </w:r>
      <w:r w:rsidR="00E323A1">
        <w:t>Diagram</w:t>
      </w:r>
      <w:r w:rsidR="00E323A1">
        <w:rPr>
          <w:spacing w:val="-4"/>
        </w:rPr>
        <w:t xml:space="preserve"> </w:t>
      </w:r>
      <w:r w:rsidR="00E323A1">
        <w:t>of</w:t>
      </w:r>
      <w:r w:rsidR="00E323A1">
        <w:rPr>
          <w:spacing w:val="-3"/>
        </w:rPr>
        <w:t xml:space="preserve"> </w:t>
      </w:r>
      <w:r w:rsidR="00E323A1">
        <w:t>the</w:t>
      </w:r>
      <w:r w:rsidR="00E323A1">
        <w:rPr>
          <w:spacing w:val="-2"/>
        </w:rPr>
        <w:t xml:space="preserve"> Application:</w:t>
      </w:r>
    </w:p>
    <w:p w14:paraId="7A2DEDD2" w14:textId="77777777" w:rsidR="00DF7631" w:rsidRDefault="00DF7631" w:rsidP="007B4825">
      <w:pPr>
        <w:pStyle w:val="BodyText"/>
        <w:spacing w:before="159" w:line="360" w:lineRule="auto"/>
        <w:ind w:right="139"/>
        <w:jc w:val="both"/>
      </w:pPr>
    </w:p>
    <w:p w14:paraId="4F09874D" w14:textId="47077CD0" w:rsidR="00DF7631" w:rsidRDefault="00CD15AF" w:rsidP="00CD15AF">
      <w:pPr>
        <w:pStyle w:val="BodyText"/>
        <w:spacing w:before="159" w:line="360" w:lineRule="auto"/>
        <w:ind w:left="708" w:right="139" w:firstLine="12"/>
        <w:jc w:val="both"/>
      </w:pPr>
      <w:r>
        <w:rPr>
          <w:noProof/>
        </w:rPr>
        <w:drawing>
          <wp:inline distT="0" distB="0" distL="0" distR="0" wp14:anchorId="054C14ED" wp14:editId="6757FDF6">
            <wp:extent cx="6096000" cy="3562350"/>
            <wp:effectExtent l="0" t="0" r="0" b="0"/>
            <wp:docPr id="84" name="Picture 8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4316" cy="3567210"/>
                    </a:xfrm>
                    <a:prstGeom prst="rect">
                      <a:avLst/>
                    </a:prstGeom>
                    <a:noFill/>
                    <a:ln>
                      <a:noFill/>
                    </a:ln>
                  </pic:spPr>
                </pic:pic>
              </a:graphicData>
            </a:graphic>
          </wp:inline>
        </w:drawing>
      </w:r>
    </w:p>
    <w:p w14:paraId="3B98721C" w14:textId="6686CBA1" w:rsidR="00DF7631" w:rsidRDefault="00CD15AF">
      <w:pPr>
        <w:pStyle w:val="BodyText"/>
        <w:spacing w:before="159" w:line="360" w:lineRule="auto"/>
        <w:ind w:left="708" w:right="139" w:firstLine="873"/>
        <w:jc w:val="both"/>
        <w:rPr>
          <w:b/>
        </w:rPr>
      </w:pPr>
      <w:r>
        <w:rPr>
          <w:b/>
        </w:rPr>
        <w:t xml:space="preserve">                                    </w:t>
      </w:r>
      <w:r w:rsidRPr="002E4252">
        <w:rPr>
          <w:b/>
        </w:rPr>
        <w:t>Figure</w:t>
      </w:r>
      <w:r w:rsidRPr="002E4252">
        <w:rPr>
          <w:b/>
          <w:spacing w:val="-2"/>
        </w:rPr>
        <w:t xml:space="preserve"> </w:t>
      </w:r>
      <w:r w:rsidRPr="002E4252">
        <w:rPr>
          <w:b/>
        </w:rPr>
        <w:t>4.</w:t>
      </w:r>
      <w:r>
        <w:rPr>
          <w:b/>
        </w:rPr>
        <w:t xml:space="preserve">1.4-Sequence Diagram </w:t>
      </w:r>
    </w:p>
    <w:p w14:paraId="6BE82076" w14:textId="498E0C0C" w:rsidR="00CD15AF" w:rsidRPr="00CD15AF" w:rsidRDefault="00CD15AF" w:rsidP="0053342F">
      <w:pPr>
        <w:pStyle w:val="Heading4"/>
        <w:numPr>
          <w:ilvl w:val="0"/>
          <w:numId w:val="28"/>
        </w:numPr>
        <w:rPr>
          <w:sz w:val="24"/>
          <w:szCs w:val="24"/>
        </w:rPr>
      </w:pPr>
      <w:r w:rsidRPr="00CD15AF">
        <w:rPr>
          <w:sz w:val="24"/>
          <w:szCs w:val="24"/>
        </w:rPr>
        <w:t>Overview</w:t>
      </w:r>
      <w:r>
        <w:rPr>
          <w:sz w:val="24"/>
          <w:szCs w:val="24"/>
        </w:rPr>
        <w:t>:</w:t>
      </w:r>
    </w:p>
    <w:p w14:paraId="21792656" w14:textId="77777777" w:rsidR="005A46E0" w:rsidRDefault="005A46E0" w:rsidP="005A46E0">
      <w:pPr>
        <w:pStyle w:val="NormalWeb"/>
        <w:spacing w:line="360" w:lineRule="auto"/>
        <w:ind w:left="1440" w:firstLine="720"/>
        <w:jc w:val="both"/>
        <w:sectPr w:rsidR="005A46E0" w:rsidSect="00B0572E">
          <w:footerReference w:type="default" r:id="rId43"/>
          <w:pgSz w:w="11910" w:h="16840"/>
          <w:pgMar w:top="940" w:right="853" w:bottom="1140" w:left="566" w:header="578" w:footer="947" w:gutter="0"/>
          <w:cols w:space="720"/>
          <w:docGrid w:linePitch="299"/>
        </w:sectPr>
      </w:pPr>
    </w:p>
    <w:p w14:paraId="433252AB" w14:textId="77777777" w:rsidR="00CD15AF" w:rsidRDefault="00CD15AF" w:rsidP="005A46E0">
      <w:pPr>
        <w:pStyle w:val="NormalWeb"/>
        <w:spacing w:line="360" w:lineRule="auto"/>
        <w:ind w:left="1440" w:firstLine="720"/>
        <w:jc w:val="both"/>
      </w:pPr>
      <w:r>
        <w:lastRenderedPageBreak/>
        <w:t>The sequence diagram shown in Fig 5.6 illustrates the step-by-step flow of data and operations involved in the phishing detection system. This diagram captures the interaction between various system components and the user, mapping the chronological sequence in which tasks are performed. It presents a clear and structured representation of how a URL, file, or email input is processed by the system to determine whether it is a phishing attempt. The diagram provides insights into the internal modules responsible for preprocessing, AI-based detection, intelligence integration, and reporting—showing how each module contributes to the end-to-end process.</w:t>
      </w:r>
    </w:p>
    <w:p w14:paraId="383BDA6F" w14:textId="77777777" w:rsidR="00CD15AF" w:rsidRPr="00CD15AF" w:rsidRDefault="00CD15AF" w:rsidP="0053342F">
      <w:pPr>
        <w:pStyle w:val="Heading4"/>
        <w:numPr>
          <w:ilvl w:val="0"/>
          <w:numId w:val="28"/>
        </w:numPr>
        <w:spacing w:line="360" w:lineRule="auto"/>
        <w:rPr>
          <w:sz w:val="24"/>
          <w:szCs w:val="24"/>
        </w:rPr>
      </w:pPr>
      <w:r w:rsidRPr="00CD15AF">
        <w:rPr>
          <w:sz w:val="24"/>
          <w:szCs w:val="24"/>
        </w:rPr>
        <w:t>User Interaction and Input Submission</w:t>
      </w:r>
    </w:p>
    <w:p w14:paraId="452838C3" w14:textId="77777777" w:rsidR="00CD15AF" w:rsidRDefault="00CD15AF" w:rsidP="00CD15AF">
      <w:pPr>
        <w:pStyle w:val="NormalWeb"/>
        <w:spacing w:line="360" w:lineRule="auto"/>
        <w:ind w:left="1440" w:firstLine="720"/>
        <w:jc w:val="both"/>
      </w:pPr>
      <w:r>
        <w:t xml:space="preserve">The process begins when a </w:t>
      </w:r>
      <w:r w:rsidRPr="00CD15AF">
        <w:rPr>
          <w:rStyle w:val="Strong"/>
          <w:b w:val="0"/>
        </w:rPr>
        <w:t>User</w:t>
      </w:r>
      <w:r w:rsidRPr="00CD15AF">
        <w:rPr>
          <w:b/>
        </w:rPr>
        <w:t xml:space="preserve"> </w:t>
      </w:r>
      <w:r>
        <w:t xml:space="preserve">submits suspicious content to the </w:t>
      </w:r>
      <w:r w:rsidRPr="00CD15AF">
        <w:rPr>
          <w:rStyle w:val="Strong"/>
          <w:b w:val="0"/>
        </w:rPr>
        <w:t>Phishing Detection System</w:t>
      </w:r>
      <w:r w:rsidRPr="00CD15AF">
        <w:rPr>
          <w:b/>
        </w:rPr>
        <w:t>.</w:t>
      </w:r>
      <w:r>
        <w:t xml:space="preserve"> The input can take the form of a URL, a file attachment, or an email that the user suspects </w:t>
      </w:r>
    </w:p>
    <w:p w14:paraId="6B37B282" w14:textId="33167804" w:rsidR="00CD15AF" w:rsidRDefault="00CD15AF" w:rsidP="00CD15AF">
      <w:pPr>
        <w:pStyle w:val="NormalWeb"/>
        <w:spacing w:line="360" w:lineRule="auto"/>
        <w:ind w:left="1440"/>
        <w:jc w:val="both"/>
      </w:pPr>
      <w:r>
        <w:t xml:space="preserve">might be malicious. This user-submitted content is forwarded to the </w:t>
      </w:r>
      <w:r w:rsidRPr="00CD15AF">
        <w:rPr>
          <w:rStyle w:val="Strong"/>
          <w:b w:val="0"/>
        </w:rPr>
        <w:t>Preprocessing Module</w:t>
      </w:r>
      <w:r w:rsidRPr="00CD15AF">
        <w:rPr>
          <w:b/>
        </w:rPr>
        <w:t xml:space="preserve">, </w:t>
      </w:r>
      <w:r>
        <w:t>which serves as the first internal component of the system.</w:t>
      </w:r>
    </w:p>
    <w:p w14:paraId="0E8C4860" w14:textId="77777777" w:rsidR="00CD15AF" w:rsidRPr="00CD15AF" w:rsidRDefault="00CD15AF" w:rsidP="0053342F">
      <w:pPr>
        <w:pStyle w:val="Heading4"/>
        <w:numPr>
          <w:ilvl w:val="0"/>
          <w:numId w:val="28"/>
        </w:numPr>
        <w:spacing w:line="360" w:lineRule="auto"/>
        <w:rPr>
          <w:sz w:val="24"/>
          <w:szCs w:val="24"/>
        </w:rPr>
      </w:pPr>
      <w:r w:rsidRPr="00CD15AF">
        <w:rPr>
          <w:sz w:val="24"/>
          <w:szCs w:val="24"/>
        </w:rPr>
        <w:t>Preprocessing and Feature Extraction</w:t>
      </w:r>
    </w:p>
    <w:p w14:paraId="36C13FA0" w14:textId="77777777" w:rsidR="00CD15AF" w:rsidRDefault="00CD15AF" w:rsidP="00CD15AF">
      <w:pPr>
        <w:pStyle w:val="NormalWeb"/>
        <w:spacing w:line="360" w:lineRule="auto"/>
        <w:ind w:left="1440" w:firstLine="720"/>
        <w:jc w:val="both"/>
      </w:pPr>
      <w:r>
        <w:t xml:space="preserve">The </w:t>
      </w:r>
      <w:r w:rsidRPr="00CD15AF">
        <w:rPr>
          <w:rStyle w:val="Strong"/>
          <w:b w:val="0"/>
        </w:rPr>
        <w:t>Preprocessing Module</w:t>
      </w:r>
      <w:r>
        <w:t xml:space="preserve"> performs the task of </w:t>
      </w:r>
      <w:r w:rsidRPr="00CD15AF">
        <w:rPr>
          <w:rStyle w:val="Strong"/>
          <w:b w:val="0"/>
        </w:rPr>
        <w:t>cleaning and normalizing the input</w:t>
      </w:r>
      <w:r>
        <w:t xml:space="preserve">. This is a critical step that ensures the data is formatted consistently, removes noise, and isolates the relevant parts of the content (e.g., domain names, metadata, payloads). Once the input has been cleaned, the module proceeds to </w:t>
      </w:r>
      <w:r w:rsidRPr="00CD15AF">
        <w:rPr>
          <w:rStyle w:val="Strong"/>
          <w:b w:val="0"/>
        </w:rPr>
        <w:t>extract features</w:t>
      </w:r>
      <w:r>
        <w:t>—specific attributes or patterns that can be used by machine learning models to assess the risk of phishing. These features may include characteristics like domain age, presence of suspicious keywords, link obfuscation, or email header inconsistencies.</w:t>
      </w:r>
    </w:p>
    <w:p w14:paraId="75C4D2A4" w14:textId="77777777" w:rsidR="00CD15AF" w:rsidRPr="00CD15AF" w:rsidRDefault="00CD15AF" w:rsidP="0053342F">
      <w:pPr>
        <w:pStyle w:val="Heading4"/>
        <w:numPr>
          <w:ilvl w:val="0"/>
          <w:numId w:val="28"/>
        </w:numPr>
        <w:spacing w:line="360" w:lineRule="auto"/>
        <w:rPr>
          <w:sz w:val="24"/>
          <w:szCs w:val="24"/>
        </w:rPr>
      </w:pPr>
      <w:r w:rsidRPr="00CD15AF">
        <w:rPr>
          <w:sz w:val="24"/>
          <w:szCs w:val="24"/>
        </w:rPr>
        <w:t>AI Detection Engine and Threat Intelligence</w:t>
      </w:r>
    </w:p>
    <w:p w14:paraId="1AD1E174" w14:textId="77777777" w:rsidR="00CD15AF" w:rsidRDefault="00CD15AF" w:rsidP="00CD15AF">
      <w:pPr>
        <w:pStyle w:val="NormalWeb"/>
        <w:spacing w:line="360" w:lineRule="auto"/>
        <w:ind w:left="1440" w:firstLine="720"/>
        <w:jc w:val="both"/>
      </w:pPr>
      <w:r>
        <w:t xml:space="preserve">The extracted features are then passed to the </w:t>
      </w:r>
      <w:r w:rsidRPr="00CD15AF">
        <w:rPr>
          <w:rStyle w:val="Strong"/>
          <w:b w:val="0"/>
        </w:rPr>
        <w:t>AI Detection Engine</w:t>
      </w:r>
      <w:r>
        <w:t xml:space="preserve">, which plays a central role in the decision-making process. Before making a decision, the engine interacts with the </w:t>
      </w:r>
      <w:r w:rsidRPr="00CD15AF">
        <w:rPr>
          <w:rStyle w:val="Strong"/>
          <w:b w:val="0"/>
        </w:rPr>
        <w:t>Threat Intelligence Database (DB)</w:t>
      </w:r>
      <w:r>
        <w:t xml:space="preserve"> to </w:t>
      </w:r>
      <w:r w:rsidRPr="00CD15AF">
        <w:rPr>
          <w:rStyle w:val="Strong"/>
          <w:b w:val="0"/>
        </w:rPr>
        <w:t>fetch relevant threat intelligence data</w:t>
      </w:r>
      <w:r>
        <w:t xml:space="preserve">. This information includes known phishing indicators, malicious IPs or domains, signature patterns, and behavioral heuristics. The combination of extracted features and real-time intelligence data is used to </w:t>
      </w:r>
      <w:r w:rsidRPr="00CD15AF">
        <w:rPr>
          <w:rStyle w:val="Strong"/>
          <w:b w:val="0"/>
        </w:rPr>
        <w:t>run phishing detection algorithms</w:t>
      </w:r>
      <w:r>
        <w:t>—often based on trained machine learning models or neural networks.</w:t>
      </w:r>
    </w:p>
    <w:p w14:paraId="170154DF" w14:textId="77777777" w:rsidR="003509F5" w:rsidRDefault="003509F5" w:rsidP="003509F5">
      <w:pPr>
        <w:pStyle w:val="NormalWeb"/>
        <w:tabs>
          <w:tab w:val="left" w:pos="1440"/>
        </w:tabs>
        <w:spacing w:line="360" w:lineRule="auto"/>
        <w:ind w:left="1350"/>
        <w:jc w:val="both"/>
        <w:sectPr w:rsidR="003509F5" w:rsidSect="00B0572E">
          <w:footerReference w:type="default" r:id="rId44"/>
          <w:pgSz w:w="11910" w:h="16840"/>
          <w:pgMar w:top="940" w:right="853" w:bottom="1140" w:left="566" w:header="578" w:footer="947" w:gutter="0"/>
          <w:cols w:space="720"/>
          <w:docGrid w:linePitch="299"/>
        </w:sectPr>
      </w:pPr>
    </w:p>
    <w:p w14:paraId="75B67FEB" w14:textId="05EFDF40" w:rsidR="00CD15AF" w:rsidRDefault="00CD15AF" w:rsidP="003509F5">
      <w:pPr>
        <w:pStyle w:val="NormalWeb"/>
        <w:tabs>
          <w:tab w:val="left" w:pos="1440"/>
        </w:tabs>
        <w:spacing w:line="360" w:lineRule="auto"/>
        <w:ind w:left="1350"/>
        <w:jc w:val="both"/>
      </w:pPr>
      <w:r>
        <w:lastRenderedPageBreak/>
        <w:t xml:space="preserve">Once the detection is complete, the AI engine </w:t>
      </w:r>
      <w:r w:rsidRPr="00CD15AF">
        <w:rPr>
          <w:rStyle w:val="Strong"/>
          <w:b w:val="0"/>
        </w:rPr>
        <w:t>sends the results</w:t>
      </w:r>
      <w:r>
        <w:t xml:space="preserve"> to the next module. These results typically include a classification label (e.g., “Phishing” or “Legitimate”), a confidence score, and possibly a rationale or list of matched threat indicators.</w:t>
      </w:r>
    </w:p>
    <w:p w14:paraId="5E03F501" w14:textId="77777777" w:rsidR="00CD15AF" w:rsidRPr="00BB6738" w:rsidRDefault="00CD15AF" w:rsidP="0053342F">
      <w:pPr>
        <w:pStyle w:val="Heading4"/>
        <w:numPr>
          <w:ilvl w:val="0"/>
          <w:numId w:val="28"/>
        </w:numPr>
        <w:spacing w:line="360" w:lineRule="auto"/>
        <w:rPr>
          <w:sz w:val="24"/>
          <w:szCs w:val="24"/>
        </w:rPr>
      </w:pPr>
      <w:r w:rsidRPr="00BB6738">
        <w:rPr>
          <w:sz w:val="24"/>
          <w:szCs w:val="24"/>
        </w:rPr>
        <w:t>Alert and Reporting</w:t>
      </w:r>
    </w:p>
    <w:p w14:paraId="58DB15A8" w14:textId="77777777" w:rsidR="00CD15AF" w:rsidRDefault="00CD15AF" w:rsidP="00BB6738">
      <w:pPr>
        <w:pStyle w:val="NormalWeb"/>
        <w:spacing w:line="360" w:lineRule="auto"/>
        <w:ind w:left="1350" w:firstLine="90"/>
        <w:jc w:val="both"/>
      </w:pPr>
      <w:r>
        <w:t xml:space="preserve">The detection results are received by the </w:t>
      </w:r>
      <w:r>
        <w:rPr>
          <w:rStyle w:val="Strong"/>
        </w:rPr>
        <w:t>Reporting Module</w:t>
      </w:r>
      <w:r>
        <w:t xml:space="preserve">, which is responsible for generating a meaningful alert or report for the user. This module compiles the detection decision into a structured format, possibly including visual dashboards, textual summaries, and recommended next steps for mitigation. The final output is then sent back to the </w:t>
      </w:r>
      <w:r>
        <w:rPr>
          <w:rStyle w:val="Strong"/>
        </w:rPr>
        <w:t>User</w:t>
      </w:r>
      <w:r>
        <w:t xml:space="preserve">, completing the loop with a </w:t>
      </w:r>
      <w:r>
        <w:rPr>
          <w:rStyle w:val="Strong"/>
        </w:rPr>
        <w:t>delivered alert or report</w:t>
      </w:r>
      <w:r>
        <w:t>. This feedback allows users to take informed actions, such as blocking a link, deleting a suspicious email, or notifying IT administrators.</w:t>
      </w:r>
    </w:p>
    <w:p w14:paraId="67DAB641" w14:textId="77777777" w:rsidR="00CD15AF" w:rsidRPr="00BB6738" w:rsidRDefault="00CD15AF" w:rsidP="0053342F">
      <w:pPr>
        <w:pStyle w:val="Heading4"/>
        <w:numPr>
          <w:ilvl w:val="0"/>
          <w:numId w:val="28"/>
        </w:numPr>
        <w:spacing w:line="360" w:lineRule="auto"/>
        <w:rPr>
          <w:sz w:val="24"/>
          <w:szCs w:val="24"/>
        </w:rPr>
      </w:pPr>
      <w:r w:rsidRPr="00BB6738">
        <w:rPr>
          <w:sz w:val="24"/>
          <w:szCs w:val="24"/>
        </w:rPr>
        <w:t>System Integration and Flow</w:t>
      </w:r>
    </w:p>
    <w:p w14:paraId="4C8ECEDA" w14:textId="77777777" w:rsidR="00CD15AF" w:rsidRDefault="00CD15AF" w:rsidP="00BB6738">
      <w:pPr>
        <w:pStyle w:val="NormalWeb"/>
        <w:spacing w:line="360" w:lineRule="auto"/>
        <w:ind w:left="1440" w:firstLine="720"/>
        <w:jc w:val="both"/>
      </w:pPr>
      <w:r>
        <w:t>The sequence diagram highlights the smooth integration between the different system components. Each module performs a specific function and hands off data to the next in a seamless pipeline. The use of real-time data from the threat intelligence DB enhances the system's ability to detect new or evolving phishing threats. Additionally, the reporting module ensures that users receive actionable insights, rather than just raw data or binary classifications.</w:t>
      </w:r>
    </w:p>
    <w:p w14:paraId="1DA268F9" w14:textId="77777777" w:rsidR="00CD15AF" w:rsidRPr="00BB6738" w:rsidRDefault="00CD15AF" w:rsidP="0053342F">
      <w:pPr>
        <w:pStyle w:val="Heading4"/>
        <w:numPr>
          <w:ilvl w:val="0"/>
          <w:numId w:val="28"/>
        </w:numPr>
        <w:spacing w:line="360" w:lineRule="auto"/>
        <w:rPr>
          <w:sz w:val="24"/>
          <w:szCs w:val="24"/>
        </w:rPr>
      </w:pPr>
      <w:r w:rsidRPr="00BB6738">
        <w:rPr>
          <w:sz w:val="24"/>
          <w:szCs w:val="24"/>
        </w:rPr>
        <w:t>Conclusion</w:t>
      </w:r>
    </w:p>
    <w:p w14:paraId="55F10F71" w14:textId="41AB3E8F" w:rsidR="00670E14" w:rsidRDefault="00CD15AF" w:rsidP="009B0378">
      <w:pPr>
        <w:pStyle w:val="NormalWeb"/>
        <w:spacing w:line="360" w:lineRule="auto"/>
        <w:ind w:left="1440" w:firstLine="720"/>
        <w:jc w:val="both"/>
        <w:sectPr w:rsidR="00670E14" w:rsidSect="00B0572E">
          <w:footerReference w:type="default" r:id="rId45"/>
          <w:pgSz w:w="11910" w:h="16840"/>
          <w:pgMar w:top="940" w:right="853" w:bottom="1140" w:left="566" w:header="578" w:footer="947" w:gutter="0"/>
          <w:cols w:space="720"/>
          <w:docGrid w:linePitch="299"/>
        </w:sectPr>
      </w:pPr>
      <w:r>
        <w:t>In summary,</w:t>
      </w:r>
      <w:r w:rsidR="00BB6738">
        <w:t xml:space="preserve"> the sequence </w:t>
      </w:r>
      <w:proofErr w:type="gramStart"/>
      <w:r w:rsidR="00BB6738">
        <w:t xml:space="preserve">diagram </w:t>
      </w:r>
      <w:r>
        <w:t xml:space="preserve"> effectively</w:t>
      </w:r>
      <w:proofErr w:type="gramEnd"/>
      <w:r>
        <w:t xml:space="preserve"> conveys the dynamic, real-time operations of the phishing detection system. It demonstrates how user-submitted data is transformed into a meaningful security response through coordinated actions by multiple internal components. The integration of preprocessing, AI analysis, threat intelligence, and reporting showcases the system’s ability to function both accurately and efficiently. This structured workflow is essential for delivering timely and reliable phishing detection capabilities in real-world cybersecurity applications.</w:t>
      </w:r>
    </w:p>
    <w:p w14:paraId="064D1161" w14:textId="73CE7583" w:rsidR="00670E14" w:rsidRDefault="00670E14" w:rsidP="009B0378">
      <w:pPr>
        <w:pStyle w:val="BodyText"/>
        <w:rPr>
          <w:sz w:val="20"/>
        </w:rPr>
      </w:pPr>
    </w:p>
    <w:p w14:paraId="575202E9" w14:textId="77777777" w:rsidR="00670E14" w:rsidRPr="009B0378" w:rsidRDefault="00E323A1" w:rsidP="0053342F">
      <w:pPr>
        <w:pStyle w:val="Heading3"/>
        <w:numPr>
          <w:ilvl w:val="1"/>
          <w:numId w:val="10"/>
        </w:numPr>
        <w:tabs>
          <w:tab w:val="left" w:pos="1186"/>
        </w:tabs>
        <w:ind w:left="1186" w:hanging="478"/>
      </w:pPr>
      <w:r>
        <w:rPr>
          <w:spacing w:val="-2"/>
        </w:rPr>
        <w:t>Methodology</w:t>
      </w:r>
    </w:p>
    <w:p w14:paraId="2FC251F6" w14:textId="77777777" w:rsidR="009B0378" w:rsidRDefault="009B0378" w:rsidP="009B0378">
      <w:pPr>
        <w:pStyle w:val="Heading3"/>
        <w:tabs>
          <w:tab w:val="left" w:pos="1186"/>
        </w:tabs>
        <w:ind w:firstLine="0"/>
        <w:rPr>
          <w:spacing w:val="-2"/>
        </w:rPr>
      </w:pPr>
    </w:p>
    <w:p w14:paraId="4CCF294D" w14:textId="77777777" w:rsidR="009B0378" w:rsidRDefault="009B0378" w:rsidP="009B0378">
      <w:pPr>
        <w:pStyle w:val="Heading3"/>
        <w:tabs>
          <w:tab w:val="left" w:pos="1186"/>
        </w:tabs>
        <w:ind w:firstLine="0"/>
        <w:rPr>
          <w:spacing w:val="-2"/>
        </w:rPr>
      </w:pPr>
    </w:p>
    <w:p w14:paraId="1D7A936A" w14:textId="77777777" w:rsidR="003509F5" w:rsidRDefault="003509F5" w:rsidP="009B0378">
      <w:pPr>
        <w:pStyle w:val="Heading3"/>
        <w:tabs>
          <w:tab w:val="left" w:pos="2610"/>
        </w:tabs>
        <w:ind w:firstLine="704"/>
        <w:rPr>
          <w:spacing w:val="-2"/>
        </w:rPr>
      </w:pPr>
    </w:p>
    <w:p w14:paraId="087367CD" w14:textId="77777777" w:rsidR="003509F5" w:rsidRPr="003509F5" w:rsidRDefault="003509F5" w:rsidP="003509F5"/>
    <w:p w14:paraId="06F01290" w14:textId="7F74055C" w:rsidR="003509F5" w:rsidRPr="003509F5" w:rsidRDefault="003509F5" w:rsidP="003509F5">
      <w:pPr>
        <w:tabs>
          <w:tab w:val="left" w:pos="4452"/>
        </w:tabs>
        <w:ind w:left="1276" w:right="285" w:hanging="1276"/>
      </w:pPr>
      <w:r>
        <w:tab/>
      </w:r>
      <w:r>
        <w:rPr>
          <w:noProof/>
        </w:rPr>
        <w:t xml:space="preserve">         </w:t>
      </w:r>
      <w:r>
        <w:rPr>
          <w:noProof/>
        </w:rPr>
        <w:drawing>
          <wp:inline distT="0" distB="0" distL="0" distR="0" wp14:anchorId="696B72F9" wp14:editId="415F7AA0">
            <wp:extent cx="4610100" cy="5113020"/>
            <wp:effectExtent l="0" t="0" r="0" b="0"/>
            <wp:docPr id="67682567" name="Picture 6768256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lantUML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6909" cy="5120572"/>
                    </a:xfrm>
                    <a:prstGeom prst="rect">
                      <a:avLst/>
                    </a:prstGeom>
                    <a:noFill/>
                    <a:ln>
                      <a:noFill/>
                    </a:ln>
                  </pic:spPr>
                </pic:pic>
              </a:graphicData>
            </a:graphic>
          </wp:inline>
        </w:drawing>
      </w:r>
    </w:p>
    <w:p w14:paraId="4304C7E6" w14:textId="77777777" w:rsidR="003509F5" w:rsidRDefault="003509F5" w:rsidP="003509F5">
      <w:pPr>
        <w:pStyle w:val="Heading5"/>
        <w:spacing w:before="287"/>
        <w:ind w:left="0"/>
        <w:jc w:val="center"/>
      </w:pPr>
      <w:r>
        <w:t xml:space="preserve">     Figure</w:t>
      </w:r>
      <w:r>
        <w:rPr>
          <w:spacing w:val="-2"/>
        </w:rPr>
        <w:t xml:space="preserve"> </w:t>
      </w:r>
      <w:r>
        <w:t>4.2Methodology</w:t>
      </w:r>
      <w:r>
        <w:rPr>
          <w:spacing w:val="-1"/>
        </w:rPr>
        <w:t xml:space="preserve"> </w:t>
      </w:r>
      <w:r>
        <w:t>of</w:t>
      </w:r>
      <w:r>
        <w:rPr>
          <w:spacing w:val="-1"/>
        </w:rPr>
        <w:t xml:space="preserve"> </w:t>
      </w:r>
      <w:r>
        <w:t>Phishing detection</w:t>
      </w:r>
    </w:p>
    <w:p w14:paraId="174FC9C8" w14:textId="77777777" w:rsidR="003509F5" w:rsidRDefault="003509F5" w:rsidP="00423AF3">
      <w:pPr>
        <w:pStyle w:val="Heading3"/>
        <w:tabs>
          <w:tab w:val="left" w:pos="1186"/>
        </w:tabs>
        <w:spacing w:line="360" w:lineRule="auto"/>
        <w:ind w:left="0" w:firstLine="0"/>
        <w:rPr>
          <w:spacing w:val="-2"/>
        </w:rPr>
      </w:pPr>
    </w:p>
    <w:p w14:paraId="42704E22" w14:textId="4D20D229" w:rsidR="00423AF3" w:rsidRPr="00090447" w:rsidRDefault="003509F5" w:rsidP="00423AF3">
      <w:pPr>
        <w:pStyle w:val="Heading3"/>
        <w:tabs>
          <w:tab w:val="left" w:pos="2610"/>
        </w:tabs>
        <w:spacing w:line="360" w:lineRule="auto"/>
        <w:ind w:left="709" w:firstLine="284"/>
        <w:rPr>
          <w:b w:val="0"/>
          <w:sz w:val="24"/>
          <w:szCs w:val="24"/>
        </w:rPr>
      </w:pPr>
      <w:r w:rsidRPr="00090447">
        <w:rPr>
          <w:b w:val="0"/>
          <w:sz w:val="24"/>
          <w:szCs w:val="24"/>
        </w:rPr>
        <w:t>The phishing detection system proposed in this project follows a structured and modular methodology that enables efficient and accurate identification of phishing threats from various digital sources such as URLs, emails, and file attachments. Each step is designed to ensure robus</w:t>
      </w:r>
      <w:r w:rsidR="00423AF3">
        <w:rPr>
          <w:b w:val="0"/>
          <w:sz w:val="24"/>
          <w:szCs w:val="24"/>
        </w:rPr>
        <w:t>t</w:t>
      </w:r>
    </w:p>
    <w:p w14:paraId="7CF74C01" w14:textId="0ED90B1D" w:rsidR="009B0378" w:rsidRDefault="00090447" w:rsidP="00423AF3">
      <w:pPr>
        <w:pStyle w:val="Heading3"/>
        <w:tabs>
          <w:tab w:val="left" w:pos="1080"/>
        </w:tabs>
        <w:spacing w:line="360" w:lineRule="auto"/>
        <w:ind w:left="708" w:firstLine="0"/>
        <w:jc w:val="both"/>
        <w:rPr>
          <w:spacing w:val="-2"/>
        </w:rPr>
      </w:pPr>
      <w:r w:rsidRPr="00090447">
        <w:rPr>
          <w:b w:val="0"/>
          <w:sz w:val="24"/>
          <w:szCs w:val="24"/>
        </w:rPr>
        <w:t>digital sources such as URLs, emails, and file attachments. Each step is designed to ensure robust data handling, intelligent analysis, and effective communication of outcomes to end-users. This methodology integrates preprocessing techniques, feature engineering, artificial intelligence, and threat intelligence databases into a unified framework that delivers both high accuracy and scalability</w:t>
      </w:r>
      <w:r>
        <w:t>.</w:t>
      </w:r>
    </w:p>
    <w:p w14:paraId="362BCAE2" w14:textId="77777777" w:rsidR="009B0378" w:rsidRDefault="009B0378" w:rsidP="009B0378">
      <w:pPr>
        <w:pStyle w:val="Heading3"/>
        <w:tabs>
          <w:tab w:val="left" w:pos="1186"/>
        </w:tabs>
        <w:ind w:firstLine="0"/>
        <w:rPr>
          <w:spacing w:val="-2"/>
        </w:rPr>
      </w:pPr>
    </w:p>
    <w:p w14:paraId="3644594D" w14:textId="77777777" w:rsidR="00423AF3" w:rsidRDefault="00423AF3" w:rsidP="0053342F">
      <w:pPr>
        <w:pStyle w:val="Heading4"/>
        <w:numPr>
          <w:ilvl w:val="0"/>
          <w:numId w:val="28"/>
        </w:numPr>
        <w:spacing w:line="360" w:lineRule="auto"/>
        <w:rPr>
          <w:sz w:val="24"/>
          <w:szCs w:val="24"/>
        </w:rPr>
        <w:sectPr w:rsidR="00423AF3" w:rsidSect="00B0572E">
          <w:footerReference w:type="default" r:id="rId47"/>
          <w:pgSz w:w="11910" w:h="16840"/>
          <w:pgMar w:top="940" w:right="853" w:bottom="1140" w:left="566" w:header="576" w:footer="944" w:gutter="0"/>
          <w:cols w:space="720"/>
        </w:sectPr>
      </w:pPr>
    </w:p>
    <w:p w14:paraId="144E500C" w14:textId="2105FA50" w:rsidR="00090447" w:rsidRDefault="00090447" w:rsidP="0053342F">
      <w:pPr>
        <w:pStyle w:val="Heading4"/>
        <w:numPr>
          <w:ilvl w:val="0"/>
          <w:numId w:val="28"/>
        </w:numPr>
        <w:spacing w:line="360" w:lineRule="auto"/>
        <w:rPr>
          <w:sz w:val="24"/>
          <w:szCs w:val="24"/>
        </w:rPr>
      </w:pPr>
      <w:r w:rsidRPr="00090447">
        <w:rPr>
          <w:sz w:val="24"/>
          <w:szCs w:val="24"/>
        </w:rPr>
        <w:lastRenderedPageBreak/>
        <w:t>Step 1: Input Submission</w:t>
      </w:r>
      <w:r>
        <w:rPr>
          <w:sz w:val="24"/>
          <w:szCs w:val="24"/>
        </w:rPr>
        <w:t>:</w:t>
      </w:r>
    </w:p>
    <w:p w14:paraId="4DD8FC7D" w14:textId="1B6195FB" w:rsidR="00090447" w:rsidRPr="00090447" w:rsidRDefault="00090447" w:rsidP="009F5182">
      <w:pPr>
        <w:pStyle w:val="Heading4"/>
        <w:spacing w:line="360" w:lineRule="auto"/>
        <w:ind w:left="1440" w:firstLine="0"/>
        <w:rPr>
          <w:b w:val="0"/>
          <w:sz w:val="24"/>
          <w:szCs w:val="24"/>
        </w:rPr>
      </w:pPr>
      <w:r w:rsidRPr="00090447">
        <w:rPr>
          <w:b w:val="0"/>
          <w:sz w:val="24"/>
          <w:szCs w:val="24"/>
        </w:rPr>
        <w:t xml:space="preserve">The process begins when a </w:t>
      </w:r>
      <w:r w:rsidRPr="00090447">
        <w:rPr>
          <w:rStyle w:val="Strong"/>
          <w:sz w:val="24"/>
          <w:szCs w:val="24"/>
        </w:rPr>
        <w:t>user submits a URL, file, or email</w:t>
      </w:r>
      <w:r w:rsidRPr="00090447">
        <w:rPr>
          <w:b w:val="0"/>
          <w:sz w:val="24"/>
          <w:szCs w:val="24"/>
        </w:rPr>
        <w:t xml:space="preserve"> for analysis. These inputs are typically items that the user suspects to be malicious or deceptive. The system is designed to accept multiple formats and ensure seamless intake of data, whether it's a clickable link, a suspicious attachment, or the content of an email. This flexibility is critical in real-world environments where phishing attempts manifest in various formats.</w:t>
      </w:r>
    </w:p>
    <w:p w14:paraId="7065F225" w14:textId="7D60A334" w:rsidR="00090447" w:rsidRDefault="00090447" w:rsidP="0053342F">
      <w:pPr>
        <w:pStyle w:val="Heading4"/>
        <w:numPr>
          <w:ilvl w:val="0"/>
          <w:numId w:val="28"/>
        </w:numPr>
        <w:spacing w:line="360" w:lineRule="auto"/>
        <w:rPr>
          <w:sz w:val="24"/>
          <w:szCs w:val="24"/>
        </w:rPr>
      </w:pPr>
      <w:r w:rsidRPr="00090447">
        <w:rPr>
          <w:sz w:val="24"/>
          <w:szCs w:val="24"/>
        </w:rPr>
        <w:t>Step 2: Preprocessing - Clean and Normalize Input</w:t>
      </w:r>
      <w:r>
        <w:rPr>
          <w:sz w:val="24"/>
          <w:szCs w:val="24"/>
        </w:rPr>
        <w:t>:</w:t>
      </w:r>
    </w:p>
    <w:p w14:paraId="7CB83EA1" w14:textId="12075BDF" w:rsidR="00090447" w:rsidRPr="00090447" w:rsidRDefault="00090447" w:rsidP="009F5182">
      <w:pPr>
        <w:pStyle w:val="Heading4"/>
        <w:spacing w:line="360" w:lineRule="auto"/>
        <w:ind w:left="1440" w:firstLine="0"/>
        <w:rPr>
          <w:b w:val="0"/>
          <w:sz w:val="24"/>
          <w:szCs w:val="24"/>
        </w:rPr>
      </w:pPr>
      <w:r w:rsidRPr="00090447">
        <w:rPr>
          <w:b w:val="0"/>
          <w:sz w:val="24"/>
          <w:szCs w:val="24"/>
        </w:rPr>
        <w:t xml:space="preserve">Once the input is received, it enters the </w:t>
      </w:r>
      <w:r w:rsidRPr="00090447">
        <w:rPr>
          <w:rStyle w:val="Strong"/>
          <w:sz w:val="24"/>
          <w:szCs w:val="24"/>
        </w:rPr>
        <w:t>Preprocessing</w:t>
      </w:r>
      <w:r w:rsidRPr="00090447">
        <w:rPr>
          <w:b w:val="0"/>
          <w:sz w:val="24"/>
          <w:szCs w:val="24"/>
        </w:rPr>
        <w:t xml:space="preserve"> phase. In this stage, the system performs a series of cleaning operations to remove irrelevant characters, normalize text formats, extract key metadata (e.g., headers, URLs, sender details), and ensure the input is in a consistent structure. For example, email headers are parsed to extract sender domains and timestamps, while URLs are tokenized and standardized. Normalization helps reduce complexity and facilitates better pattern recognition in later stages. This step is essential to remove noise from the data and prepare it for analytical processing.</w:t>
      </w:r>
    </w:p>
    <w:p w14:paraId="44F116D1" w14:textId="77777777" w:rsidR="00090447" w:rsidRDefault="00090447" w:rsidP="0053342F">
      <w:pPr>
        <w:pStyle w:val="Heading4"/>
        <w:numPr>
          <w:ilvl w:val="0"/>
          <w:numId w:val="42"/>
        </w:numPr>
        <w:spacing w:line="360" w:lineRule="auto"/>
        <w:ind w:left="1440"/>
        <w:rPr>
          <w:sz w:val="24"/>
          <w:szCs w:val="24"/>
        </w:rPr>
      </w:pPr>
      <w:r w:rsidRPr="00090447">
        <w:rPr>
          <w:sz w:val="24"/>
          <w:szCs w:val="24"/>
        </w:rPr>
        <w:t>Step 3: Feature Extraction</w:t>
      </w:r>
    </w:p>
    <w:p w14:paraId="2FFD9899" w14:textId="70052FC2" w:rsidR="00090447" w:rsidRPr="00090447" w:rsidRDefault="00090447" w:rsidP="009F5182">
      <w:pPr>
        <w:pStyle w:val="Heading4"/>
        <w:spacing w:line="360" w:lineRule="auto"/>
        <w:ind w:left="1440" w:firstLine="0"/>
        <w:rPr>
          <w:b w:val="0"/>
          <w:sz w:val="24"/>
          <w:szCs w:val="24"/>
        </w:rPr>
      </w:pPr>
      <w:r w:rsidRPr="00090447">
        <w:rPr>
          <w:b w:val="0"/>
          <w:sz w:val="24"/>
          <w:szCs w:val="24"/>
        </w:rPr>
        <w:t xml:space="preserve">After preprocessing, the system enters the </w:t>
      </w:r>
      <w:r w:rsidRPr="00090447">
        <w:rPr>
          <w:rStyle w:val="Strong"/>
          <w:sz w:val="24"/>
          <w:szCs w:val="24"/>
        </w:rPr>
        <w:t>Feature Extraction</w:t>
      </w:r>
      <w:r w:rsidRPr="00090447">
        <w:rPr>
          <w:b w:val="0"/>
          <w:sz w:val="24"/>
          <w:szCs w:val="24"/>
        </w:rPr>
        <w:t xml:space="preserve"> stage. This is a pivotal step where the system derives meaningful attributes from the input data that can be used for classification. Common features include the domain age, URL length, presence of obfuscation techniques (like use of IP addresses instead of domain names), and language anomalies in the body of an email. These features are crucial indicators that help distinguish legitimate content from phishing attempts. The success of the AI model hinges significantly on the quality and relevance of these extracted features.</w:t>
      </w:r>
    </w:p>
    <w:p w14:paraId="75F42BC2" w14:textId="77777777" w:rsidR="00090447" w:rsidRDefault="00090447" w:rsidP="0053342F">
      <w:pPr>
        <w:pStyle w:val="Heading4"/>
        <w:numPr>
          <w:ilvl w:val="0"/>
          <w:numId w:val="42"/>
        </w:numPr>
        <w:spacing w:line="360" w:lineRule="auto"/>
        <w:ind w:left="1440"/>
        <w:rPr>
          <w:sz w:val="24"/>
          <w:szCs w:val="24"/>
        </w:rPr>
      </w:pPr>
      <w:r w:rsidRPr="00090447">
        <w:rPr>
          <w:sz w:val="24"/>
          <w:szCs w:val="24"/>
        </w:rPr>
        <w:t>Step 4: Fetch Threat Intelligence Data</w:t>
      </w:r>
    </w:p>
    <w:p w14:paraId="15F7C40A" w14:textId="333F9D86" w:rsidR="00090447" w:rsidRPr="00090447" w:rsidRDefault="00090447" w:rsidP="009F5182">
      <w:pPr>
        <w:pStyle w:val="Heading4"/>
        <w:spacing w:line="360" w:lineRule="auto"/>
        <w:ind w:left="1440" w:firstLine="0"/>
        <w:rPr>
          <w:b w:val="0"/>
          <w:sz w:val="24"/>
          <w:szCs w:val="24"/>
        </w:rPr>
      </w:pPr>
      <w:r w:rsidRPr="00090447">
        <w:rPr>
          <w:b w:val="0"/>
          <w:sz w:val="24"/>
          <w:szCs w:val="24"/>
        </w:rPr>
        <w:t xml:space="preserve">The next step involves interfacing with a </w:t>
      </w:r>
      <w:r w:rsidRPr="00090447">
        <w:rPr>
          <w:rStyle w:val="Strong"/>
          <w:sz w:val="24"/>
          <w:szCs w:val="24"/>
        </w:rPr>
        <w:t>Threat Intelligence Database</w:t>
      </w:r>
      <w:r w:rsidRPr="00090447">
        <w:rPr>
          <w:b w:val="0"/>
          <w:sz w:val="24"/>
          <w:szCs w:val="24"/>
        </w:rPr>
        <w:t>. The system queries this repository to fetch known indicators of compromise (</w:t>
      </w:r>
      <w:proofErr w:type="spellStart"/>
      <w:r w:rsidRPr="00090447">
        <w:rPr>
          <w:b w:val="0"/>
          <w:sz w:val="24"/>
          <w:szCs w:val="24"/>
        </w:rPr>
        <w:t>IoCs</w:t>
      </w:r>
      <w:proofErr w:type="spellEnd"/>
      <w:r w:rsidRPr="00090447">
        <w:rPr>
          <w:b w:val="0"/>
          <w:sz w:val="24"/>
          <w:szCs w:val="24"/>
        </w:rPr>
        <w:t>) such as blacklisted domains, malicious IP addresses, suspicious file hashes, and previously reported phishing campaigns. This real-time threat intelligence is used to augment the input data and provide contextual information that may not be visible through static analysis alone. By incorporating external intelligence sources, the system enhances its ability to detect new and evolving phishing tactics.</w:t>
      </w:r>
    </w:p>
    <w:p w14:paraId="3190D67F" w14:textId="77777777" w:rsidR="00090447" w:rsidRDefault="00090447" w:rsidP="0053342F">
      <w:pPr>
        <w:pStyle w:val="Heading4"/>
        <w:numPr>
          <w:ilvl w:val="0"/>
          <w:numId w:val="42"/>
        </w:numPr>
        <w:spacing w:line="360" w:lineRule="auto"/>
        <w:ind w:left="1440"/>
        <w:rPr>
          <w:sz w:val="24"/>
          <w:szCs w:val="24"/>
        </w:rPr>
      </w:pPr>
      <w:r w:rsidRPr="00090447">
        <w:rPr>
          <w:sz w:val="24"/>
          <w:szCs w:val="24"/>
        </w:rPr>
        <w:t>Step 5: Phishing Detection Using AI Model</w:t>
      </w:r>
    </w:p>
    <w:p w14:paraId="18B59431" w14:textId="77777777" w:rsidR="00423AF3" w:rsidRDefault="00090447" w:rsidP="009F5182">
      <w:pPr>
        <w:pStyle w:val="Heading4"/>
        <w:spacing w:line="360" w:lineRule="auto"/>
        <w:ind w:left="1440" w:firstLine="0"/>
        <w:rPr>
          <w:b w:val="0"/>
          <w:sz w:val="24"/>
          <w:szCs w:val="24"/>
        </w:rPr>
        <w:sectPr w:rsidR="00423AF3" w:rsidSect="00B0572E">
          <w:footerReference w:type="default" r:id="rId48"/>
          <w:pgSz w:w="11910" w:h="16840"/>
          <w:pgMar w:top="940" w:right="853" w:bottom="1140" w:left="566" w:header="576" w:footer="944" w:gutter="0"/>
          <w:cols w:space="720"/>
        </w:sectPr>
      </w:pPr>
      <w:r w:rsidRPr="00090447">
        <w:rPr>
          <w:b w:val="0"/>
          <w:sz w:val="24"/>
          <w:szCs w:val="24"/>
        </w:rPr>
        <w:t xml:space="preserve">With both internal features and external intelligence combined, the data is passed through an </w:t>
      </w:r>
      <w:r w:rsidRPr="00090447">
        <w:rPr>
          <w:rStyle w:val="Strong"/>
          <w:sz w:val="24"/>
          <w:szCs w:val="24"/>
        </w:rPr>
        <w:t>AI-based phishing detection model</w:t>
      </w:r>
      <w:r w:rsidRPr="00090447">
        <w:rPr>
          <w:sz w:val="24"/>
          <w:szCs w:val="24"/>
        </w:rPr>
        <w:t xml:space="preserve">. </w:t>
      </w:r>
      <w:r w:rsidRPr="00090447">
        <w:rPr>
          <w:b w:val="0"/>
          <w:sz w:val="24"/>
          <w:szCs w:val="24"/>
        </w:rPr>
        <w:t xml:space="preserve">This model is typically a machine learning algorithm trained on large datasets of phishing and legitimate samples. It applies statistical and pattern recognition techniques to determine the probability that the input is malicious. The model produces a binary classification (phishing or not) along with a confidence score. This AI-driven </w:t>
      </w:r>
    </w:p>
    <w:p w14:paraId="72954881" w14:textId="1C81933E" w:rsidR="00090447" w:rsidRPr="00090447" w:rsidRDefault="00090447" w:rsidP="009F5182">
      <w:pPr>
        <w:pStyle w:val="Heading4"/>
        <w:spacing w:line="360" w:lineRule="auto"/>
        <w:ind w:left="1440" w:firstLine="0"/>
        <w:rPr>
          <w:b w:val="0"/>
          <w:sz w:val="24"/>
          <w:szCs w:val="24"/>
        </w:rPr>
      </w:pPr>
      <w:r w:rsidRPr="00090447">
        <w:rPr>
          <w:b w:val="0"/>
          <w:sz w:val="24"/>
          <w:szCs w:val="24"/>
        </w:rPr>
        <w:lastRenderedPageBreak/>
        <w:t>approach allows the system to learn from new data over time and adapt to sophisticated phishing techniques that might bypass traditional rule-based systems.</w:t>
      </w:r>
    </w:p>
    <w:p w14:paraId="3E849F5E" w14:textId="77777777" w:rsidR="00090447" w:rsidRDefault="00090447" w:rsidP="0053342F">
      <w:pPr>
        <w:pStyle w:val="Heading4"/>
        <w:numPr>
          <w:ilvl w:val="0"/>
          <w:numId w:val="42"/>
        </w:numPr>
        <w:spacing w:line="360" w:lineRule="auto"/>
        <w:ind w:left="1440"/>
        <w:rPr>
          <w:sz w:val="24"/>
          <w:szCs w:val="24"/>
        </w:rPr>
      </w:pPr>
      <w:r w:rsidRPr="00090447">
        <w:rPr>
          <w:sz w:val="24"/>
          <w:szCs w:val="24"/>
        </w:rPr>
        <w:t>Step 6: Decision Making</w:t>
      </w:r>
    </w:p>
    <w:p w14:paraId="2634793C" w14:textId="00E2AAE6" w:rsidR="00090447" w:rsidRPr="00090447" w:rsidRDefault="00090447" w:rsidP="009F5182">
      <w:pPr>
        <w:pStyle w:val="Heading4"/>
        <w:spacing w:line="360" w:lineRule="auto"/>
        <w:ind w:left="1440" w:firstLine="0"/>
        <w:rPr>
          <w:b w:val="0"/>
          <w:sz w:val="24"/>
          <w:szCs w:val="24"/>
        </w:rPr>
      </w:pPr>
      <w:r w:rsidRPr="00090447">
        <w:rPr>
          <w:b w:val="0"/>
          <w:sz w:val="24"/>
          <w:szCs w:val="24"/>
        </w:rPr>
        <w:t xml:space="preserve">At this decision point, the system evaluates the output of the AI model to determine if </w:t>
      </w:r>
      <w:r w:rsidRPr="00090447">
        <w:rPr>
          <w:rStyle w:val="Strong"/>
          <w:sz w:val="24"/>
          <w:szCs w:val="24"/>
        </w:rPr>
        <w:t>phishing is detected</w:t>
      </w:r>
      <w:r w:rsidRPr="00090447">
        <w:rPr>
          <w:sz w:val="24"/>
          <w:szCs w:val="24"/>
        </w:rPr>
        <w:t>.</w:t>
      </w:r>
      <w:r w:rsidRPr="00090447">
        <w:rPr>
          <w:b w:val="0"/>
          <w:sz w:val="24"/>
          <w:szCs w:val="24"/>
        </w:rPr>
        <w:t xml:space="preserve"> If the model indicates that the input is indeed a phishing attempt, the system branches into a set of actions aimed at threat mitigation. If no threat is detected, a separate set of actions is triggered to confirm the legitimacy of the input.</w:t>
      </w:r>
    </w:p>
    <w:p w14:paraId="42BDBA48" w14:textId="77777777" w:rsidR="009F5182" w:rsidRDefault="00090447" w:rsidP="0053342F">
      <w:pPr>
        <w:pStyle w:val="Heading4"/>
        <w:numPr>
          <w:ilvl w:val="0"/>
          <w:numId w:val="43"/>
        </w:numPr>
        <w:spacing w:line="360" w:lineRule="auto"/>
        <w:ind w:left="1440"/>
        <w:rPr>
          <w:sz w:val="24"/>
          <w:szCs w:val="24"/>
        </w:rPr>
      </w:pPr>
      <w:r w:rsidRPr="009F5182">
        <w:rPr>
          <w:sz w:val="24"/>
          <w:szCs w:val="24"/>
        </w:rPr>
        <w:t>Step 7a: If Phishing is Detected</w:t>
      </w:r>
    </w:p>
    <w:p w14:paraId="30A39C20" w14:textId="03A02537" w:rsidR="00090447" w:rsidRPr="009F5182" w:rsidRDefault="00090447" w:rsidP="009F5182">
      <w:pPr>
        <w:pStyle w:val="Heading4"/>
        <w:spacing w:line="360" w:lineRule="auto"/>
        <w:ind w:left="1440" w:firstLine="0"/>
        <w:rPr>
          <w:b w:val="0"/>
          <w:sz w:val="24"/>
          <w:szCs w:val="24"/>
        </w:rPr>
      </w:pPr>
      <w:r w:rsidRPr="009F5182">
        <w:rPr>
          <w:b w:val="0"/>
          <w:sz w:val="24"/>
          <w:szCs w:val="24"/>
        </w:rPr>
        <w:t xml:space="preserve">When phishing is detected, the system proceeds to </w:t>
      </w:r>
      <w:r w:rsidRPr="009F5182">
        <w:rPr>
          <w:rStyle w:val="Strong"/>
          <w:sz w:val="24"/>
          <w:szCs w:val="24"/>
        </w:rPr>
        <w:t>generate an alert and detailed report</w:t>
      </w:r>
      <w:r w:rsidRPr="009F5182">
        <w:rPr>
          <w:b w:val="0"/>
          <w:sz w:val="24"/>
          <w:szCs w:val="24"/>
        </w:rPr>
        <w:t xml:space="preserve">. This report includes a summary of the threat, reasons for detection, matched indicators, and recommended user actions such as deleting the email, blocking the sender, or flagging the file for further review. The report is then </w:t>
      </w:r>
      <w:r w:rsidRPr="009F5182">
        <w:rPr>
          <w:rStyle w:val="Strong"/>
          <w:sz w:val="24"/>
          <w:szCs w:val="24"/>
        </w:rPr>
        <w:t>sent to the user</w:t>
      </w:r>
      <w:r w:rsidRPr="009F5182">
        <w:rPr>
          <w:b w:val="0"/>
          <w:sz w:val="24"/>
          <w:szCs w:val="24"/>
        </w:rPr>
        <w:t>, notifying them of the malicious nature of the content. Additionally, the threat data may be logged and used for future model updates or shared with broader security infrastructure (e.g., SIEM systems).</w:t>
      </w:r>
    </w:p>
    <w:p w14:paraId="70D69423" w14:textId="77777777" w:rsidR="009F5182" w:rsidRDefault="009F5182" w:rsidP="0053342F">
      <w:pPr>
        <w:pStyle w:val="Heading4"/>
        <w:numPr>
          <w:ilvl w:val="0"/>
          <w:numId w:val="44"/>
        </w:numPr>
        <w:spacing w:line="360" w:lineRule="auto"/>
        <w:ind w:left="1440"/>
        <w:rPr>
          <w:sz w:val="24"/>
          <w:szCs w:val="24"/>
        </w:rPr>
      </w:pPr>
      <w:r w:rsidRPr="009F5182">
        <w:rPr>
          <w:sz w:val="24"/>
          <w:szCs w:val="24"/>
        </w:rPr>
        <w:t>Step 7b: If No Phishing is Detected</w:t>
      </w:r>
    </w:p>
    <w:p w14:paraId="16B6041B" w14:textId="72FDEFCF" w:rsidR="009F5182" w:rsidRPr="009F5182" w:rsidRDefault="009F5182" w:rsidP="009F5182">
      <w:pPr>
        <w:pStyle w:val="Heading4"/>
        <w:spacing w:line="360" w:lineRule="auto"/>
        <w:ind w:left="1440" w:firstLine="0"/>
        <w:rPr>
          <w:b w:val="0"/>
          <w:sz w:val="24"/>
          <w:szCs w:val="24"/>
        </w:rPr>
      </w:pPr>
      <w:r w:rsidRPr="009F5182">
        <w:rPr>
          <w:b w:val="0"/>
          <w:sz w:val="24"/>
          <w:szCs w:val="24"/>
        </w:rPr>
        <w:t xml:space="preserve">If the AI model determines that the input is legitimate, the system generates a </w:t>
      </w:r>
      <w:r w:rsidRPr="009F5182">
        <w:rPr>
          <w:rStyle w:val="Strong"/>
          <w:sz w:val="24"/>
          <w:szCs w:val="24"/>
        </w:rPr>
        <w:t>safe report</w:t>
      </w:r>
      <w:r w:rsidRPr="009F5182">
        <w:rPr>
          <w:sz w:val="24"/>
          <w:szCs w:val="24"/>
        </w:rPr>
        <w:t xml:space="preserve"> </w:t>
      </w:r>
      <w:r w:rsidRPr="009F5182">
        <w:rPr>
          <w:b w:val="0"/>
          <w:sz w:val="24"/>
          <w:szCs w:val="24"/>
        </w:rPr>
        <w:t xml:space="preserve">indicating that no phishing elements were found. This report assures the user that the input does not pose any threat and may also provide a brief summary of the analysis conducted. The user is then </w:t>
      </w:r>
      <w:r w:rsidRPr="009F5182">
        <w:rPr>
          <w:rStyle w:val="Strong"/>
          <w:sz w:val="24"/>
          <w:szCs w:val="24"/>
        </w:rPr>
        <w:t>notified accordingly</w:t>
      </w:r>
      <w:r w:rsidRPr="009F5182">
        <w:rPr>
          <w:b w:val="0"/>
          <w:sz w:val="24"/>
          <w:szCs w:val="24"/>
        </w:rPr>
        <w:t>, closing the loop with timely feedback.</w:t>
      </w:r>
    </w:p>
    <w:p w14:paraId="4C74AD25" w14:textId="77777777" w:rsidR="00670E14" w:rsidRDefault="00E323A1" w:rsidP="0053342F">
      <w:pPr>
        <w:pStyle w:val="Heading3"/>
        <w:numPr>
          <w:ilvl w:val="1"/>
          <w:numId w:val="10"/>
        </w:numPr>
        <w:tabs>
          <w:tab w:val="left" w:pos="1187"/>
        </w:tabs>
        <w:spacing w:before="277"/>
        <w:ind w:left="1187" w:hanging="479"/>
      </w:pPr>
      <w:r>
        <w:t>Major</w:t>
      </w:r>
      <w:r>
        <w:rPr>
          <w:spacing w:val="-10"/>
        </w:rPr>
        <w:t xml:space="preserve"> </w:t>
      </w:r>
      <w:r>
        <w:rPr>
          <w:spacing w:val="-2"/>
        </w:rPr>
        <w:t>Algorithms</w:t>
      </w:r>
    </w:p>
    <w:p w14:paraId="332338D0" w14:textId="35DAE0D2" w:rsidR="00670E14" w:rsidRDefault="00E323A1" w:rsidP="0053342F">
      <w:pPr>
        <w:pStyle w:val="Heading4"/>
        <w:numPr>
          <w:ilvl w:val="2"/>
          <w:numId w:val="10"/>
        </w:numPr>
        <w:tabs>
          <w:tab w:val="left" w:pos="1337"/>
        </w:tabs>
        <w:spacing w:before="186" w:line="360" w:lineRule="auto"/>
        <w:ind w:left="1337" w:hanging="629"/>
        <w:jc w:val="left"/>
      </w:pPr>
      <w:r>
        <w:t>Algorithm</w:t>
      </w:r>
      <w:r>
        <w:rPr>
          <w:spacing w:val="-6"/>
        </w:rPr>
        <w:t xml:space="preserve"> </w:t>
      </w:r>
      <w:r>
        <w:t>for</w:t>
      </w:r>
      <w:r>
        <w:rPr>
          <w:spacing w:val="-6"/>
        </w:rPr>
        <w:t xml:space="preserve"> </w:t>
      </w:r>
      <w:r w:rsidR="009F5182">
        <w:t>Email Protection – XG Boost:</w:t>
      </w:r>
    </w:p>
    <w:p w14:paraId="05A789C6" w14:textId="4176A578" w:rsidR="002549ED" w:rsidRDefault="002549ED" w:rsidP="0053342F">
      <w:pPr>
        <w:pStyle w:val="NormalWeb"/>
        <w:numPr>
          <w:ilvl w:val="0"/>
          <w:numId w:val="44"/>
        </w:numPr>
        <w:spacing w:line="360" w:lineRule="auto"/>
        <w:ind w:left="1440"/>
      </w:pPr>
      <w:r>
        <w:rPr>
          <w:rStyle w:val="Strong"/>
        </w:rPr>
        <w:t>Step 1: Data Collection:</w:t>
      </w:r>
      <w:r>
        <w:br/>
        <w:t>The first step involves collecting a large dataset of emails, including both legitimate and phishing messages. These can be gathered from open-source datasets, organizational email logs, or threat intelligence feeds. The data should include full email content, headers, sender information, and embedded URLs.</w:t>
      </w:r>
    </w:p>
    <w:p w14:paraId="2420E7D1" w14:textId="5D849C28" w:rsidR="002549ED" w:rsidRDefault="002549ED" w:rsidP="0053342F">
      <w:pPr>
        <w:pStyle w:val="NormalWeb"/>
        <w:numPr>
          <w:ilvl w:val="0"/>
          <w:numId w:val="44"/>
        </w:numPr>
        <w:spacing w:line="360" w:lineRule="auto"/>
        <w:ind w:left="1440"/>
      </w:pPr>
      <w:r>
        <w:rPr>
          <w:rStyle w:val="Strong"/>
        </w:rPr>
        <w:t>Step 2: Data Preprocessing</w:t>
      </w:r>
      <w:r>
        <w:br/>
        <w:t>Pre</w:t>
      </w:r>
      <w:r w:rsidR="00423AF3">
        <w:t>-</w:t>
      </w:r>
      <w:r>
        <w:t>processing prepares the raw data for analysis. This includes:</w:t>
      </w:r>
    </w:p>
    <w:p w14:paraId="4F414267" w14:textId="77777777" w:rsidR="002549ED" w:rsidRDefault="002549ED" w:rsidP="0053342F">
      <w:pPr>
        <w:pStyle w:val="NormalWeb"/>
        <w:numPr>
          <w:ilvl w:val="0"/>
          <w:numId w:val="45"/>
        </w:numPr>
        <w:spacing w:line="360" w:lineRule="auto"/>
        <w:ind w:left="1890" w:hanging="450"/>
      </w:pPr>
      <w:r>
        <w:t>Removing noise such as HTML tags, special characters, and stop words.</w:t>
      </w:r>
    </w:p>
    <w:p w14:paraId="150B14BF" w14:textId="77777777" w:rsidR="002549ED" w:rsidRDefault="002549ED" w:rsidP="0053342F">
      <w:pPr>
        <w:pStyle w:val="NormalWeb"/>
        <w:numPr>
          <w:ilvl w:val="0"/>
          <w:numId w:val="45"/>
        </w:numPr>
        <w:spacing w:line="360" w:lineRule="auto"/>
        <w:ind w:left="1890" w:hanging="450"/>
      </w:pPr>
      <w:r>
        <w:t>Normalizing text (lowercasing, removing punctuation).</w:t>
      </w:r>
    </w:p>
    <w:p w14:paraId="274BD2CB" w14:textId="6527A8D8" w:rsidR="002549ED" w:rsidRDefault="002549ED" w:rsidP="0053342F">
      <w:pPr>
        <w:pStyle w:val="NormalWeb"/>
        <w:numPr>
          <w:ilvl w:val="0"/>
          <w:numId w:val="45"/>
        </w:numPr>
        <w:spacing w:line="360" w:lineRule="auto"/>
        <w:ind w:left="1890" w:hanging="450"/>
      </w:pPr>
      <w:r>
        <w:t xml:space="preserve">Tokenizing and lemmatizing the email text using NLP libraries like </w:t>
      </w:r>
      <w:r w:rsidRPr="002549ED">
        <w:rPr>
          <w:rStyle w:val="Strong"/>
          <w:b w:val="0"/>
        </w:rPr>
        <w:t>NLTK</w:t>
      </w:r>
      <w:r>
        <w:t xml:space="preserve"> or </w:t>
      </w:r>
      <w:proofErr w:type="spellStart"/>
      <w:r w:rsidRPr="002549ED">
        <w:rPr>
          <w:rStyle w:val="Strong"/>
          <w:b w:val="0"/>
        </w:rPr>
        <w:t>spaCy</w:t>
      </w:r>
      <w:proofErr w:type="spellEnd"/>
      <w:r w:rsidRPr="002549ED">
        <w:rPr>
          <w:b/>
        </w:rPr>
        <w:t>.</w:t>
      </w:r>
      <w:r>
        <w:br/>
        <w:t>This step ensures the data is clean and uniform, making it suitable for feature extraction.</w:t>
      </w:r>
    </w:p>
    <w:p w14:paraId="436785DE" w14:textId="77777777" w:rsidR="00423AF3" w:rsidRDefault="00423AF3" w:rsidP="0053342F">
      <w:pPr>
        <w:pStyle w:val="NormalWeb"/>
        <w:numPr>
          <w:ilvl w:val="0"/>
          <w:numId w:val="46"/>
        </w:numPr>
        <w:tabs>
          <w:tab w:val="left" w:pos="1440"/>
        </w:tabs>
        <w:spacing w:line="360" w:lineRule="auto"/>
        <w:ind w:hanging="720"/>
        <w:rPr>
          <w:rStyle w:val="Strong"/>
        </w:rPr>
        <w:sectPr w:rsidR="00423AF3" w:rsidSect="00B0572E">
          <w:footerReference w:type="default" r:id="rId49"/>
          <w:pgSz w:w="11910" w:h="16840"/>
          <w:pgMar w:top="940" w:right="853" w:bottom="1140" w:left="566" w:header="576" w:footer="944" w:gutter="0"/>
          <w:cols w:space="720"/>
        </w:sectPr>
      </w:pPr>
    </w:p>
    <w:p w14:paraId="0F42A75F" w14:textId="77777777" w:rsidR="002549ED" w:rsidRDefault="002549ED" w:rsidP="0053342F">
      <w:pPr>
        <w:pStyle w:val="NormalWeb"/>
        <w:numPr>
          <w:ilvl w:val="0"/>
          <w:numId w:val="46"/>
        </w:numPr>
        <w:tabs>
          <w:tab w:val="left" w:pos="1440"/>
        </w:tabs>
        <w:spacing w:line="360" w:lineRule="auto"/>
        <w:ind w:hanging="720"/>
      </w:pPr>
      <w:r>
        <w:rPr>
          <w:rStyle w:val="Strong"/>
        </w:rPr>
        <w:lastRenderedPageBreak/>
        <w:t>Step 3: Feature Extraction</w:t>
      </w:r>
      <w:r>
        <w:br/>
        <w:t>Relevant features that can indicate phishing are extracted. These include:</w:t>
      </w:r>
    </w:p>
    <w:p w14:paraId="6B880C0D" w14:textId="77777777" w:rsidR="002549ED" w:rsidRDefault="002549ED" w:rsidP="0053342F">
      <w:pPr>
        <w:pStyle w:val="NormalWeb"/>
        <w:numPr>
          <w:ilvl w:val="0"/>
          <w:numId w:val="47"/>
        </w:numPr>
        <w:tabs>
          <w:tab w:val="left" w:pos="1440"/>
          <w:tab w:val="left" w:pos="1890"/>
        </w:tabs>
        <w:spacing w:line="360" w:lineRule="auto"/>
        <w:ind w:hanging="1080"/>
      </w:pPr>
      <w:r>
        <w:rPr>
          <w:rStyle w:val="Strong"/>
        </w:rPr>
        <w:t>URL-based features</w:t>
      </w:r>
      <w:r>
        <w:t xml:space="preserve"> (e.g., number of links, suspicious domains, use of IPs instead of domains).</w:t>
      </w:r>
    </w:p>
    <w:p w14:paraId="3F823445" w14:textId="77777777" w:rsidR="002549ED" w:rsidRDefault="002549ED" w:rsidP="0053342F">
      <w:pPr>
        <w:pStyle w:val="NormalWeb"/>
        <w:numPr>
          <w:ilvl w:val="0"/>
          <w:numId w:val="47"/>
        </w:numPr>
        <w:tabs>
          <w:tab w:val="left" w:pos="1440"/>
          <w:tab w:val="left" w:pos="1890"/>
        </w:tabs>
        <w:spacing w:line="360" w:lineRule="auto"/>
        <w:ind w:hanging="1080"/>
      </w:pPr>
      <w:r>
        <w:rPr>
          <w:rStyle w:val="Strong"/>
        </w:rPr>
        <w:t>Text-based features</w:t>
      </w:r>
      <w:r>
        <w:t xml:space="preserve"> (e.g., presence of urgency-related words, greetings, grammatical errors).</w:t>
      </w:r>
    </w:p>
    <w:p w14:paraId="64A6A78E" w14:textId="77777777" w:rsidR="002549ED" w:rsidRDefault="002549ED" w:rsidP="0053342F">
      <w:pPr>
        <w:pStyle w:val="NormalWeb"/>
        <w:numPr>
          <w:ilvl w:val="0"/>
          <w:numId w:val="47"/>
        </w:numPr>
        <w:tabs>
          <w:tab w:val="left" w:pos="1440"/>
          <w:tab w:val="left" w:pos="1890"/>
        </w:tabs>
        <w:spacing w:line="360" w:lineRule="auto"/>
        <w:ind w:hanging="1080"/>
      </w:pPr>
      <w:r>
        <w:rPr>
          <w:rStyle w:val="Strong"/>
        </w:rPr>
        <w:t>Header features</w:t>
      </w:r>
      <w:r>
        <w:t xml:space="preserve"> (e.g., sender domain mismatch, forged “Reply-To”).</w:t>
      </w:r>
    </w:p>
    <w:p w14:paraId="1FA04E57" w14:textId="77777777" w:rsidR="002549ED" w:rsidRDefault="002549ED" w:rsidP="0053342F">
      <w:pPr>
        <w:pStyle w:val="NormalWeb"/>
        <w:numPr>
          <w:ilvl w:val="0"/>
          <w:numId w:val="47"/>
        </w:numPr>
        <w:tabs>
          <w:tab w:val="left" w:pos="1440"/>
          <w:tab w:val="left" w:pos="1890"/>
        </w:tabs>
        <w:spacing w:line="360" w:lineRule="auto"/>
        <w:ind w:hanging="1080"/>
      </w:pPr>
      <w:r>
        <w:rPr>
          <w:rStyle w:val="Strong"/>
        </w:rPr>
        <w:t>Attachment presence and type</w:t>
      </w:r>
      <w:r>
        <w:t>.</w:t>
      </w:r>
    </w:p>
    <w:p w14:paraId="6AAB0E88" w14:textId="63EA23DD" w:rsidR="002549ED" w:rsidRDefault="002549ED" w:rsidP="00382115">
      <w:pPr>
        <w:pStyle w:val="NormalWeb"/>
        <w:tabs>
          <w:tab w:val="left" w:pos="1440"/>
          <w:tab w:val="left" w:pos="1890"/>
        </w:tabs>
        <w:spacing w:line="360" w:lineRule="auto"/>
        <w:ind w:left="1440"/>
      </w:pPr>
      <w:r>
        <w:t xml:space="preserve">Tools like </w:t>
      </w:r>
      <w:r>
        <w:rPr>
          <w:rStyle w:val="Strong"/>
        </w:rPr>
        <w:t>scikit-learn</w:t>
      </w:r>
      <w:r>
        <w:t xml:space="preserve"> or </w:t>
      </w:r>
      <w:r>
        <w:rPr>
          <w:rStyle w:val="Strong"/>
        </w:rPr>
        <w:t>pandas</w:t>
      </w:r>
      <w:r>
        <w:t xml:space="preserve"> are used to handle and organize these features.</w:t>
      </w:r>
    </w:p>
    <w:p w14:paraId="15458D46" w14:textId="77777777" w:rsidR="002549ED" w:rsidRDefault="002549ED" w:rsidP="0053342F">
      <w:pPr>
        <w:pStyle w:val="NormalWeb"/>
        <w:numPr>
          <w:ilvl w:val="0"/>
          <w:numId w:val="48"/>
        </w:numPr>
        <w:spacing w:line="360" w:lineRule="auto"/>
        <w:ind w:left="1440"/>
      </w:pPr>
      <w:r>
        <w:rPr>
          <w:rStyle w:val="Strong"/>
        </w:rPr>
        <w:t>Step 4: Feature Encoding</w:t>
      </w:r>
      <w:r>
        <w:br/>
        <w:t>Since machine learning models require numerical input, the extracted features are converted using:</w:t>
      </w:r>
    </w:p>
    <w:p w14:paraId="4C3724B5" w14:textId="77777777" w:rsidR="002549ED" w:rsidRDefault="002549ED" w:rsidP="0053342F">
      <w:pPr>
        <w:pStyle w:val="NormalWeb"/>
        <w:numPr>
          <w:ilvl w:val="0"/>
          <w:numId w:val="49"/>
        </w:numPr>
        <w:spacing w:line="360" w:lineRule="auto"/>
        <w:ind w:left="1890" w:hanging="450"/>
      </w:pPr>
      <w:r w:rsidRPr="002549ED">
        <w:rPr>
          <w:rStyle w:val="Strong"/>
          <w:b w:val="0"/>
        </w:rPr>
        <w:t>Label encoding</w:t>
      </w:r>
      <w:r>
        <w:t xml:space="preserve"> or </w:t>
      </w:r>
      <w:r w:rsidRPr="002549ED">
        <w:rPr>
          <w:rStyle w:val="Strong"/>
          <w:b w:val="0"/>
        </w:rPr>
        <w:t>One-hot encoding</w:t>
      </w:r>
      <w:r w:rsidRPr="002549ED">
        <w:rPr>
          <w:b/>
        </w:rPr>
        <w:t xml:space="preserve"> </w:t>
      </w:r>
      <w:r>
        <w:t>for categorical data.</w:t>
      </w:r>
    </w:p>
    <w:p w14:paraId="29B214E1" w14:textId="77777777" w:rsidR="002549ED" w:rsidRDefault="002549ED" w:rsidP="0053342F">
      <w:pPr>
        <w:pStyle w:val="NormalWeb"/>
        <w:numPr>
          <w:ilvl w:val="0"/>
          <w:numId w:val="49"/>
        </w:numPr>
        <w:spacing w:line="360" w:lineRule="auto"/>
        <w:ind w:left="1890" w:hanging="450"/>
      </w:pPr>
      <w:r w:rsidRPr="002549ED">
        <w:rPr>
          <w:rStyle w:val="Strong"/>
          <w:b w:val="0"/>
        </w:rPr>
        <w:t>TF-IDF</w:t>
      </w:r>
      <w:r>
        <w:t xml:space="preserve"> or </w:t>
      </w:r>
      <w:r w:rsidRPr="002549ED">
        <w:rPr>
          <w:rStyle w:val="Strong"/>
          <w:b w:val="0"/>
        </w:rPr>
        <w:t>Count Vectorizer</w:t>
      </w:r>
      <w:r>
        <w:t xml:space="preserve"> for textual content.</w:t>
      </w:r>
    </w:p>
    <w:p w14:paraId="1BC02E18" w14:textId="2FD7C458" w:rsidR="002549ED" w:rsidRDefault="002549ED" w:rsidP="00382115">
      <w:pPr>
        <w:pStyle w:val="NormalWeb"/>
        <w:spacing w:line="360" w:lineRule="auto"/>
        <w:ind w:left="1440"/>
      </w:pPr>
      <w:r>
        <w:t>This transforms the dataset into a structured numerical format.</w:t>
      </w:r>
    </w:p>
    <w:p w14:paraId="69FA8100" w14:textId="41CEB5DA" w:rsidR="002549ED" w:rsidRPr="00000C2A" w:rsidRDefault="002549ED" w:rsidP="0053342F">
      <w:pPr>
        <w:pStyle w:val="NormalWeb"/>
        <w:numPr>
          <w:ilvl w:val="0"/>
          <w:numId w:val="48"/>
        </w:numPr>
        <w:tabs>
          <w:tab w:val="left" w:pos="1080"/>
        </w:tabs>
        <w:spacing w:line="360" w:lineRule="auto"/>
        <w:ind w:left="1440"/>
        <w:rPr>
          <w:rStyle w:val="Strong"/>
          <w:b w:val="0"/>
          <w:bCs w:val="0"/>
        </w:rPr>
      </w:pPr>
      <w:r>
        <w:rPr>
          <w:rStyle w:val="Strong"/>
        </w:rPr>
        <w:t>Step 5: Dataset Splitting</w:t>
      </w:r>
      <w:r>
        <w:br/>
        <w:t>The dataset is divided into training and testing sets, usually in a ratio such as 80:20 or 70:30. This allows the model to learn from one portion of the data and be evaluated on another</w:t>
      </w:r>
      <w:r w:rsidR="00000C2A">
        <w:rPr>
          <w:rStyle w:val="Strong"/>
          <w:b w:val="0"/>
          <w:bCs w:val="0"/>
        </w:rPr>
        <w:t>.</w:t>
      </w:r>
    </w:p>
    <w:p w14:paraId="44DC5C34" w14:textId="77777777" w:rsidR="002549ED" w:rsidRDefault="002549ED" w:rsidP="0053342F">
      <w:pPr>
        <w:pStyle w:val="NormalWeb"/>
        <w:numPr>
          <w:ilvl w:val="0"/>
          <w:numId w:val="48"/>
        </w:numPr>
        <w:spacing w:line="360" w:lineRule="auto"/>
        <w:ind w:left="1440"/>
      </w:pPr>
      <w:r>
        <w:rPr>
          <w:rStyle w:val="Strong"/>
        </w:rPr>
        <w:t xml:space="preserve">Step 6: Model Training with </w:t>
      </w:r>
      <w:proofErr w:type="spellStart"/>
      <w:r>
        <w:rPr>
          <w:rStyle w:val="Strong"/>
        </w:rPr>
        <w:t>XGBoost</w:t>
      </w:r>
      <w:proofErr w:type="spellEnd"/>
      <w:r>
        <w:br/>
        <w:t xml:space="preserve">The </w:t>
      </w:r>
      <w:proofErr w:type="spellStart"/>
      <w:r w:rsidRPr="002549ED">
        <w:rPr>
          <w:rStyle w:val="Strong"/>
          <w:b w:val="0"/>
        </w:rPr>
        <w:t>XGBoos</w:t>
      </w:r>
      <w:r>
        <w:rPr>
          <w:rStyle w:val="Strong"/>
        </w:rPr>
        <w:t>t</w:t>
      </w:r>
      <w:proofErr w:type="spellEnd"/>
      <w:r>
        <w:t xml:space="preserve"> library is used to train the model. </w:t>
      </w:r>
      <w:proofErr w:type="spellStart"/>
      <w:r>
        <w:t>XGBoost</w:t>
      </w:r>
      <w:proofErr w:type="spellEnd"/>
      <w:r>
        <w:t xml:space="preserve"> is a gradient boosting algorithm known for its performance and speed. During training:</w:t>
      </w:r>
    </w:p>
    <w:p w14:paraId="2D840099" w14:textId="77777777" w:rsidR="00382115" w:rsidRDefault="002549ED" w:rsidP="0053342F">
      <w:pPr>
        <w:pStyle w:val="NormalWeb"/>
        <w:numPr>
          <w:ilvl w:val="0"/>
          <w:numId w:val="50"/>
        </w:numPr>
        <w:spacing w:line="360" w:lineRule="auto"/>
        <w:ind w:left="1890" w:hanging="450"/>
      </w:pPr>
      <w:r>
        <w:t>Model parameters such as learning rate, tree depth, and number of estimators are tuned.</w:t>
      </w:r>
    </w:p>
    <w:p w14:paraId="7DDBE060" w14:textId="77777777" w:rsidR="00382115" w:rsidRDefault="002549ED" w:rsidP="0053342F">
      <w:pPr>
        <w:pStyle w:val="NormalWeb"/>
        <w:numPr>
          <w:ilvl w:val="0"/>
          <w:numId w:val="50"/>
        </w:numPr>
        <w:spacing w:line="360" w:lineRule="auto"/>
        <w:ind w:left="1890" w:hanging="450"/>
      </w:pPr>
      <w:r>
        <w:t xml:space="preserve">Cross-validation techniques (e.g., k-fold) may </w:t>
      </w:r>
      <w:r w:rsidR="00382115">
        <w:t>be used to improve reliability.</w:t>
      </w:r>
    </w:p>
    <w:p w14:paraId="305E38B3" w14:textId="773BC300" w:rsidR="002549ED" w:rsidRDefault="002549ED" w:rsidP="00382115">
      <w:pPr>
        <w:pStyle w:val="NormalWeb"/>
        <w:spacing w:line="360" w:lineRule="auto"/>
        <w:ind w:left="1440"/>
      </w:pPr>
      <w:r>
        <w:t>The model learns patterns that distinguish phishing emails from legitimate ones.</w:t>
      </w:r>
    </w:p>
    <w:p w14:paraId="3F336E3A" w14:textId="77777777" w:rsidR="00382115" w:rsidRDefault="002549ED" w:rsidP="0053342F">
      <w:pPr>
        <w:pStyle w:val="NormalWeb"/>
        <w:numPr>
          <w:ilvl w:val="0"/>
          <w:numId w:val="51"/>
        </w:numPr>
        <w:spacing w:line="360" w:lineRule="auto"/>
        <w:ind w:left="1440"/>
      </w:pPr>
      <w:r>
        <w:rPr>
          <w:rStyle w:val="Strong"/>
        </w:rPr>
        <w:t>Step 7: Model Evaluation</w:t>
      </w:r>
      <w:r>
        <w:br/>
        <w:t>Once trained, the model is tested using the test dataset. Evaluation metrics include:</w:t>
      </w:r>
    </w:p>
    <w:p w14:paraId="62A8F8CE" w14:textId="77777777" w:rsidR="00382115" w:rsidRDefault="002549ED" w:rsidP="0053342F">
      <w:pPr>
        <w:pStyle w:val="NormalWeb"/>
        <w:numPr>
          <w:ilvl w:val="0"/>
          <w:numId w:val="52"/>
        </w:numPr>
        <w:spacing w:line="360" w:lineRule="auto"/>
        <w:ind w:left="1890" w:hanging="450"/>
      </w:pPr>
      <w:r>
        <w:rPr>
          <w:rStyle w:val="Strong"/>
        </w:rPr>
        <w:t>Accuracy</w:t>
      </w:r>
      <w:r>
        <w:t xml:space="preserve"> – overall correct predictions.</w:t>
      </w:r>
    </w:p>
    <w:p w14:paraId="23C4B6E2" w14:textId="77777777" w:rsidR="00382115" w:rsidRDefault="002549ED" w:rsidP="0053342F">
      <w:pPr>
        <w:pStyle w:val="NormalWeb"/>
        <w:numPr>
          <w:ilvl w:val="0"/>
          <w:numId w:val="52"/>
        </w:numPr>
        <w:spacing w:line="360" w:lineRule="auto"/>
        <w:ind w:left="1890" w:hanging="450"/>
      </w:pPr>
      <w:r>
        <w:rPr>
          <w:rStyle w:val="Strong"/>
        </w:rPr>
        <w:t>Precision and Recall</w:t>
      </w:r>
      <w:r>
        <w:t xml:space="preserve"> – how well phishing is detected versus missed.</w:t>
      </w:r>
    </w:p>
    <w:p w14:paraId="4754162F" w14:textId="77777777" w:rsidR="00423AF3" w:rsidRDefault="00423AF3" w:rsidP="0053342F">
      <w:pPr>
        <w:pStyle w:val="NormalWeb"/>
        <w:numPr>
          <w:ilvl w:val="0"/>
          <w:numId w:val="52"/>
        </w:numPr>
        <w:spacing w:line="360" w:lineRule="auto"/>
        <w:ind w:left="1890" w:hanging="450"/>
        <w:rPr>
          <w:rStyle w:val="Strong"/>
        </w:rPr>
        <w:sectPr w:rsidR="00423AF3" w:rsidSect="00B0572E">
          <w:footerReference w:type="default" r:id="rId50"/>
          <w:pgSz w:w="11910" w:h="16840"/>
          <w:pgMar w:top="940" w:right="853" w:bottom="1140" w:left="566" w:header="576" w:footer="944" w:gutter="0"/>
          <w:cols w:space="720"/>
        </w:sectPr>
      </w:pPr>
    </w:p>
    <w:p w14:paraId="058FC0B7" w14:textId="77777777" w:rsidR="00382115" w:rsidRDefault="002549ED" w:rsidP="0053342F">
      <w:pPr>
        <w:pStyle w:val="NormalWeb"/>
        <w:numPr>
          <w:ilvl w:val="0"/>
          <w:numId w:val="52"/>
        </w:numPr>
        <w:spacing w:line="360" w:lineRule="auto"/>
        <w:ind w:left="1890" w:hanging="450"/>
      </w:pPr>
      <w:r>
        <w:rPr>
          <w:rStyle w:val="Strong"/>
        </w:rPr>
        <w:lastRenderedPageBreak/>
        <w:t>F1-score</w:t>
      </w:r>
      <w:r>
        <w:t xml:space="preserve"> – balance between precision and recall.</w:t>
      </w:r>
    </w:p>
    <w:p w14:paraId="67035A63" w14:textId="77777777" w:rsidR="00382115" w:rsidRDefault="002549ED" w:rsidP="0053342F">
      <w:pPr>
        <w:pStyle w:val="NormalWeb"/>
        <w:numPr>
          <w:ilvl w:val="0"/>
          <w:numId w:val="52"/>
        </w:numPr>
        <w:spacing w:line="360" w:lineRule="auto"/>
        <w:ind w:left="1890" w:hanging="450"/>
      </w:pPr>
      <w:r>
        <w:rPr>
          <w:rStyle w:val="Strong"/>
        </w:rPr>
        <w:t>Confusion Matrix</w:t>
      </w:r>
      <w:r>
        <w:t xml:space="preserve"> – detailed break</w:t>
      </w:r>
      <w:r w:rsidR="00382115">
        <w:t>down of classification results.</w:t>
      </w:r>
    </w:p>
    <w:p w14:paraId="72B5B95B" w14:textId="06AF80D4" w:rsidR="002549ED" w:rsidRDefault="002549ED" w:rsidP="00382115">
      <w:pPr>
        <w:pStyle w:val="NormalWeb"/>
        <w:spacing w:line="360" w:lineRule="auto"/>
        <w:ind w:left="1440"/>
      </w:pPr>
      <w:r>
        <w:t>These metrics help in assessing the model’s effectiveness.</w:t>
      </w:r>
    </w:p>
    <w:p w14:paraId="4094D68A" w14:textId="77777777" w:rsidR="002549ED" w:rsidRDefault="002549ED" w:rsidP="0053342F">
      <w:pPr>
        <w:pStyle w:val="NormalWeb"/>
        <w:numPr>
          <w:ilvl w:val="0"/>
          <w:numId w:val="51"/>
        </w:numPr>
        <w:tabs>
          <w:tab w:val="left" w:pos="1080"/>
        </w:tabs>
        <w:spacing w:line="360" w:lineRule="auto"/>
        <w:ind w:left="1440"/>
      </w:pPr>
      <w:r>
        <w:rPr>
          <w:rStyle w:val="Strong"/>
        </w:rPr>
        <w:t>Step 8: Deployment and Real-Time Detection</w:t>
      </w:r>
      <w:r>
        <w:br/>
        <w:t xml:space="preserve">After validation, the model is deployed in a live email protection system. Incoming emails are passed through the same preprocessing and feature extraction steps, then classified by the </w:t>
      </w:r>
      <w:proofErr w:type="spellStart"/>
      <w:r>
        <w:t>XGBoost</w:t>
      </w:r>
      <w:proofErr w:type="spellEnd"/>
      <w:r>
        <w:t xml:space="preserve"> model as either phishing or legitimate.</w:t>
      </w:r>
    </w:p>
    <w:p w14:paraId="108D80B5" w14:textId="77777777" w:rsidR="00382115" w:rsidRDefault="002549ED" w:rsidP="0053342F">
      <w:pPr>
        <w:pStyle w:val="NormalWeb"/>
        <w:numPr>
          <w:ilvl w:val="0"/>
          <w:numId w:val="51"/>
        </w:numPr>
        <w:tabs>
          <w:tab w:val="left" w:pos="1440"/>
        </w:tabs>
        <w:spacing w:line="360" w:lineRule="auto"/>
        <w:ind w:left="1440"/>
      </w:pPr>
      <w:r>
        <w:rPr>
          <w:rStyle w:val="Strong"/>
        </w:rPr>
        <w:t>Step 9: Alert Generation</w:t>
      </w:r>
      <w:r>
        <w:br/>
        <w:t>If an email is classified as phishing:</w:t>
      </w:r>
    </w:p>
    <w:p w14:paraId="602A2109" w14:textId="77777777" w:rsidR="00382115" w:rsidRDefault="002549ED" w:rsidP="0053342F">
      <w:pPr>
        <w:pStyle w:val="NormalWeb"/>
        <w:numPr>
          <w:ilvl w:val="0"/>
          <w:numId w:val="53"/>
        </w:numPr>
        <w:tabs>
          <w:tab w:val="left" w:pos="1440"/>
          <w:tab w:val="left" w:pos="1890"/>
        </w:tabs>
        <w:spacing w:line="360" w:lineRule="auto"/>
        <w:ind w:left="1890" w:hanging="450"/>
      </w:pPr>
      <w:r>
        <w:t xml:space="preserve">The system generates an </w:t>
      </w:r>
      <w:r w:rsidRPr="00382115">
        <w:rPr>
          <w:rStyle w:val="Strong"/>
          <w:b w:val="0"/>
        </w:rPr>
        <w:t>alert or warning</w:t>
      </w:r>
      <w:r w:rsidRPr="00382115">
        <w:rPr>
          <w:b/>
        </w:rPr>
        <w:t>.</w:t>
      </w:r>
    </w:p>
    <w:p w14:paraId="44F13E0B" w14:textId="77777777" w:rsidR="00382115" w:rsidRDefault="002549ED" w:rsidP="0053342F">
      <w:pPr>
        <w:pStyle w:val="NormalWeb"/>
        <w:numPr>
          <w:ilvl w:val="0"/>
          <w:numId w:val="53"/>
        </w:numPr>
        <w:tabs>
          <w:tab w:val="left" w:pos="1440"/>
        </w:tabs>
        <w:spacing w:line="360" w:lineRule="auto"/>
        <w:ind w:left="1890" w:hanging="450"/>
      </w:pPr>
      <w:r>
        <w:t>A report is created and may be forwarded to the security team.</w:t>
      </w:r>
    </w:p>
    <w:p w14:paraId="164878EA" w14:textId="75E616EA" w:rsidR="002549ED" w:rsidRDefault="002549ED" w:rsidP="0053342F">
      <w:pPr>
        <w:pStyle w:val="NormalWeb"/>
        <w:numPr>
          <w:ilvl w:val="0"/>
          <w:numId w:val="53"/>
        </w:numPr>
        <w:tabs>
          <w:tab w:val="left" w:pos="1440"/>
        </w:tabs>
        <w:spacing w:line="360" w:lineRule="auto"/>
        <w:ind w:left="1890" w:hanging="450"/>
      </w:pPr>
      <w:r>
        <w:t>The user is notified through the dashboard or email.</w:t>
      </w:r>
    </w:p>
    <w:p w14:paraId="4408E076" w14:textId="77777777" w:rsidR="00382115" w:rsidRDefault="002549ED" w:rsidP="0053342F">
      <w:pPr>
        <w:pStyle w:val="NormalWeb"/>
        <w:numPr>
          <w:ilvl w:val="0"/>
          <w:numId w:val="54"/>
        </w:numPr>
        <w:spacing w:line="360" w:lineRule="auto"/>
        <w:ind w:left="1440"/>
      </w:pPr>
      <w:r>
        <w:rPr>
          <w:rStyle w:val="Strong"/>
        </w:rPr>
        <w:t>Step 10: Model Update and Maintenance</w:t>
      </w:r>
      <w:r>
        <w:br/>
        <w:t>Cyber threats constantly evolve, so the model must be retrained periodically with new data. The system:</w:t>
      </w:r>
    </w:p>
    <w:p w14:paraId="4B0EF210" w14:textId="77777777" w:rsidR="00382115" w:rsidRDefault="002549ED" w:rsidP="0053342F">
      <w:pPr>
        <w:pStyle w:val="NormalWeb"/>
        <w:numPr>
          <w:ilvl w:val="0"/>
          <w:numId w:val="55"/>
        </w:numPr>
        <w:spacing w:line="360" w:lineRule="auto"/>
        <w:ind w:left="1890" w:hanging="450"/>
      </w:pPr>
      <w:r>
        <w:t>Incorporates new phishing samples.</w:t>
      </w:r>
    </w:p>
    <w:p w14:paraId="467FE196" w14:textId="77777777" w:rsidR="00382115" w:rsidRPr="00382115" w:rsidRDefault="002549ED" w:rsidP="0053342F">
      <w:pPr>
        <w:pStyle w:val="NormalWeb"/>
        <w:numPr>
          <w:ilvl w:val="0"/>
          <w:numId w:val="55"/>
        </w:numPr>
        <w:spacing w:line="360" w:lineRule="auto"/>
        <w:ind w:left="1890" w:hanging="450"/>
        <w:rPr>
          <w:b/>
        </w:rPr>
      </w:pPr>
      <w:r>
        <w:t xml:space="preserve">Updates the </w:t>
      </w:r>
      <w:r w:rsidRPr="00382115">
        <w:rPr>
          <w:rStyle w:val="Strong"/>
          <w:b w:val="0"/>
        </w:rPr>
        <w:t>Threat Intelligence Database</w:t>
      </w:r>
      <w:r w:rsidRPr="00382115">
        <w:rPr>
          <w:b/>
        </w:rPr>
        <w:t>.</w:t>
      </w:r>
    </w:p>
    <w:p w14:paraId="41FCD4FD" w14:textId="77777777" w:rsidR="00382115" w:rsidRDefault="002549ED" w:rsidP="0053342F">
      <w:pPr>
        <w:pStyle w:val="NormalWeb"/>
        <w:numPr>
          <w:ilvl w:val="0"/>
          <w:numId w:val="55"/>
        </w:numPr>
        <w:spacing w:line="360" w:lineRule="auto"/>
        <w:ind w:left="1890" w:hanging="450"/>
      </w:pPr>
      <w:r>
        <w:t xml:space="preserve">Retrains the </w:t>
      </w:r>
      <w:proofErr w:type="spellStart"/>
      <w:r>
        <w:t>XGBoost</w:t>
      </w:r>
      <w:proofErr w:type="spellEnd"/>
      <w:r>
        <w:t xml:space="preserve"> model to learn new pattern</w:t>
      </w:r>
      <w:r w:rsidR="00382115">
        <w:t>s.</w:t>
      </w:r>
    </w:p>
    <w:p w14:paraId="0574095D" w14:textId="33CF2A51" w:rsidR="002549ED" w:rsidRDefault="002549ED" w:rsidP="0053342F">
      <w:pPr>
        <w:pStyle w:val="NormalWeb"/>
        <w:numPr>
          <w:ilvl w:val="0"/>
          <w:numId w:val="55"/>
        </w:numPr>
        <w:spacing w:line="360" w:lineRule="auto"/>
        <w:ind w:left="1890" w:hanging="450"/>
      </w:pPr>
      <w:r>
        <w:t>This ensures continued effectiveness against emerging threats.</w:t>
      </w:r>
    </w:p>
    <w:p w14:paraId="32371A4D" w14:textId="10A88B99" w:rsidR="00670E14" w:rsidRPr="00510E95" w:rsidRDefault="00E323A1" w:rsidP="0053342F">
      <w:pPr>
        <w:pStyle w:val="Heading4"/>
        <w:numPr>
          <w:ilvl w:val="2"/>
          <w:numId w:val="10"/>
        </w:numPr>
        <w:tabs>
          <w:tab w:val="left" w:pos="1337"/>
        </w:tabs>
        <w:spacing w:before="140"/>
        <w:jc w:val="both"/>
      </w:pPr>
      <w:r>
        <w:t>Algorithm</w:t>
      </w:r>
      <w:r>
        <w:rPr>
          <w:spacing w:val="-6"/>
        </w:rPr>
        <w:t xml:space="preserve"> </w:t>
      </w:r>
      <w:r>
        <w:t>for</w:t>
      </w:r>
      <w:r>
        <w:rPr>
          <w:spacing w:val="-5"/>
        </w:rPr>
        <w:t xml:space="preserve"> </w:t>
      </w:r>
      <w:r w:rsidR="00382115">
        <w:rPr>
          <w:spacing w:val="-5"/>
        </w:rPr>
        <w:t>File Protection-Random Forest</w:t>
      </w:r>
    </w:p>
    <w:p w14:paraId="0C0873BB" w14:textId="77777777" w:rsidR="00510E95" w:rsidRDefault="00510E95" w:rsidP="00510E95">
      <w:pPr>
        <w:pStyle w:val="Heading3"/>
        <w:ind w:hanging="106"/>
        <w:rPr>
          <w:rStyle w:val="Strong"/>
          <w:b/>
          <w:bCs/>
          <w:sz w:val="24"/>
          <w:szCs w:val="24"/>
        </w:rPr>
      </w:pPr>
    </w:p>
    <w:p w14:paraId="2CA12929" w14:textId="77777777" w:rsidR="00510E95"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1: Data Collection</w:t>
      </w:r>
      <w:r>
        <w:rPr>
          <w:rStyle w:val="Strong"/>
          <w:b/>
          <w:bCs/>
          <w:sz w:val="24"/>
          <w:szCs w:val="24"/>
        </w:rPr>
        <w:t>:</w:t>
      </w:r>
    </w:p>
    <w:p w14:paraId="1CA0F9E1" w14:textId="3DB4CFCE" w:rsidR="00510E95" w:rsidRPr="00510E95" w:rsidRDefault="00510E95" w:rsidP="002A34CA">
      <w:pPr>
        <w:pStyle w:val="Heading3"/>
        <w:spacing w:line="360" w:lineRule="auto"/>
        <w:ind w:left="1800" w:firstLine="0"/>
        <w:jc w:val="both"/>
        <w:rPr>
          <w:b w:val="0"/>
          <w:sz w:val="24"/>
          <w:szCs w:val="24"/>
        </w:rPr>
      </w:pPr>
      <w:r w:rsidRPr="00510E95">
        <w:rPr>
          <w:b w:val="0"/>
          <w:sz w:val="24"/>
          <w:szCs w:val="24"/>
        </w:rPr>
        <w:t>Gather a comprehensive dataset of files labeled as either malicious or benign from trusted sources.</w:t>
      </w:r>
    </w:p>
    <w:p w14:paraId="4E3FDC3D" w14:textId="77777777" w:rsidR="00510E95"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2: File Metadata Extraction</w:t>
      </w:r>
    </w:p>
    <w:p w14:paraId="78236E9D" w14:textId="02F0E007" w:rsidR="00510E95" w:rsidRPr="00510E95" w:rsidRDefault="00510E95" w:rsidP="002A34CA">
      <w:pPr>
        <w:pStyle w:val="Heading3"/>
        <w:spacing w:line="360" w:lineRule="auto"/>
        <w:ind w:left="1800" w:firstLine="0"/>
        <w:jc w:val="both"/>
        <w:rPr>
          <w:sz w:val="24"/>
          <w:szCs w:val="24"/>
        </w:rPr>
      </w:pPr>
      <w:r w:rsidRPr="00510E95">
        <w:rPr>
          <w:b w:val="0"/>
        </w:rPr>
        <w:t xml:space="preserve"> </w:t>
      </w:r>
      <w:r w:rsidRPr="00510E95">
        <w:rPr>
          <w:b w:val="0"/>
          <w:sz w:val="24"/>
          <w:szCs w:val="24"/>
        </w:rPr>
        <w:t>Extract basic metadata from each file such as name, extension, size, and creation date</w:t>
      </w:r>
      <w:r w:rsidRPr="00510E95">
        <w:rPr>
          <w:sz w:val="24"/>
          <w:szCs w:val="24"/>
        </w:rPr>
        <w:t>.</w:t>
      </w:r>
    </w:p>
    <w:p w14:paraId="02C0C87C" w14:textId="77777777" w:rsidR="00510E95"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3: Content Feature Extraction</w:t>
      </w:r>
    </w:p>
    <w:p w14:paraId="722A165E" w14:textId="38D7F6D2" w:rsidR="00510E95" w:rsidRPr="00510E95" w:rsidRDefault="00510E95" w:rsidP="002A34CA">
      <w:pPr>
        <w:pStyle w:val="Heading3"/>
        <w:spacing w:line="360" w:lineRule="auto"/>
        <w:ind w:left="1800" w:firstLine="0"/>
        <w:jc w:val="both"/>
        <w:rPr>
          <w:b w:val="0"/>
          <w:sz w:val="24"/>
          <w:szCs w:val="24"/>
        </w:rPr>
      </w:pPr>
      <w:r w:rsidRPr="00510E95">
        <w:rPr>
          <w:b w:val="0"/>
          <w:sz w:val="24"/>
          <w:szCs w:val="24"/>
        </w:rPr>
        <w:t>Analyze the file's internal structure to collect features like entropy, embedded macros, and script presence.</w:t>
      </w:r>
    </w:p>
    <w:p w14:paraId="782EAF13" w14:textId="77777777" w:rsidR="00510E95"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4: Hashing Files</w:t>
      </w:r>
    </w:p>
    <w:p w14:paraId="0FB87558" w14:textId="77777777" w:rsidR="00423AF3" w:rsidRDefault="00510E95" w:rsidP="002A34CA">
      <w:pPr>
        <w:pStyle w:val="Heading3"/>
        <w:spacing w:line="360" w:lineRule="auto"/>
        <w:ind w:left="1800" w:firstLine="0"/>
        <w:jc w:val="both"/>
        <w:rPr>
          <w:b w:val="0"/>
          <w:sz w:val="24"/>
          <w:szCs w:val="24"/>
        </w:rPr>
        <w:sectPr w:rsidR="00423AF3" w:rsidSect="00B0572E">
          <w:footerReference w:type="default" r:id="rId51"/>
          <w:pgSz w:w="11910" w:h="16840"/>
          <w:pgMar w:top="940" w:right="853" w:bottom="1140" w:left="566" w:header="576" w:footer="944" w:gutter="0"/>
          <w:cols w:space="720"/>
        </w:sectPr>
      </w:pPr>
      <w:r w:rsidRPr="00510E95">
        <w:rPr>
          <w:b w:val="0"/>
          <w:sz w:val="24"/>
          <w:szCs w:val="24"/>
        </w:rPr>
        <w:t xml:space="preserve">Generate hash values (e.g., MD5, SHA-256) for integrity verification and duplicate </w:t>
      </w:r>
    </w:p>
    <w:p w14:paraId="18F48425" w14:textId="31FF5241" w:rsidR="00510E95" w:rsidRPr="00510E95" w:rsidRDefault="00510E95" w:rsidP="002A34CA">
      <w:pPr>
        <w:pStyle w:val="Heading3"/>
        <w:spacing w:line="360" w:lineRule="auto"/>
        <w:ind w:left="1800" w:firstLine="0"/>
        <w:jc w:val="both"/>
        <w:rPr>
          <w:b w:val="0"/>
          <w:sz w:val="24"/>
          <w:szCs w:val="24"/>
        </w:rPr>
      </w:pPr>
      <w:r w:rsidRPr="00510E95">
        <w:rPr>
          <w:b w:val="0"/>
          <w:sz w:val="24"/>
          <w:szCs w:val="24"/>
        </w:rPr>
        <w:lastRenderedPageBreak/>
        <w:t>detection.</w:t>
      </w:r>
    </w:p>
    <w:p w14:paraId="6B5C2AE2" w14:textId="77777777" w:rsidR="00510E95"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5: Label Assignment</w:t>
      </w:r>
    </w:p>
    <w:p w14:paraId="427F2FFF" w14:textId="49E604A8" w:rsidR="00510E95" w:rsidRPr="00510E95" w:rsidRDefault="00510E95" w:rsidP="002A34CA">
      <w:pPr>
        <w:pStyle w:val="Heading3"/>
        <w:spacing w:line="360" w:lineRule="auto"/>
        <w:ind w:left="1800" w:firstLine="0"/>
        <w:jc w:val="both"/>
        <w:rPr>
          <w:b w:val="0"/>
          <w:sz w:val="24"/>
          <w:szCs w:val="24"/>
        </w:rPr>
      </w:pPr>
      <w:r w:rsidRPr="00510E95">
        <w:rPr>
          <w:b w:val="0"/>
          <w:sz w:val="24"/>
          <w:szCs w:val="24"/>
        </w:rPr>
        <w:t>Assign each file a label</w:t>
      </w:r>
      <w:proofErr w:type="gramStart"/>
      <w:r w:rsidRPr="00510E95">
        <w:rPr>
          <w:b w:val="0"/>
          <w:sz w:val="24"/>
          <w:szCs w:val="24"/>
        </w:rPr>
        <w:t>—“</w:t>
      </w:r>
      <w:proofErr w:type="gramEnd"/>
      <w:r w:rsidRPr="00510E95">
        <w:rPr>
          <w:b w:val="0"/>
          <w:sz w:val="24"/>
          <w:szCs w:val="24"/>
        </w:rPr>
        <w:t>malicious” or “safe”—based on known results or antivirus flags.</w:t>
      </w:r>
    </w:p>
    <w:p w14:paraId="32739535" w14:textId="77777777" w:rsidR="00510E95"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6: Data Cleaning</w:t>
      </w:r>
    </w:p>
    <w:p w14:paraId="3CE89903" w14:textId="172FE594" w:rsidR="00510E95" w:rsidRPr="00510E95" w:rsidRDefault="00510E95" w:rsidP="002A34CA">
      <w:pPr>
        <w:pStyle w:val="Heading3"/>
        <w:spacing w:line="360" w:lineRule="auto"/>
        <w:ind w:left="1800" w:firstLine="0"/>
        <w:jc w:val="both"/>
        <w:rPr>
          <w:b w:val="0"/>
          <w:sz w:val="24"/>
          <w:szCs w:val="24"/>
        </w:rPr>
      </w:pPr>
      <w:r w:rsidRPr="00510E95">
        <w:rPr>
          <w:b w:val="0"/>
          <w:sz w:val="24"/>
          <w:szCs w:val="24"/>
        </w:rPr>
        <w:t>Remove irrelevant, duplicate, or corrupted file entries to maintain dataset quality.</w:t>
      </w:r>
    </w:p>
    <w:p w14:paraId="309532F7" w14:textId="77777777" w:rsidR="00510E95"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7: Handling Missing Values</w:t>
      </w:r>
    </w:p>
    <w:p w14:paraId="18DCD06A" w14:textId="66D1094A" w:rsidR="00510E95" w:rsidRPr="00510E95" w:rsidRDefault="00510E95" w:rsidP="002A34CA">
      <w:pPr>
        <w:pStyle w:val="Heading3"/>
        <w:spacing w:line="360" w:lineRule="auto"/>
        <w:ind w:left="1800" w:firstLine="0"/>
        <w:jc w:val="both"/>
        <w:rPr>
          <w:b w:val="0"/>
          <w:sz w:val="24"/>
          <w:szCs w:val="24"/>
        </w:rPr>
      </w:pPr>
      <w:r w:rsidRPr="00510E95">
        <w:rPr>
          <w:b w:val="0"/>
          <w:sz w:val="24"/>
          <w:szCs w:val="24"/>
        </w:rPr>
        <w:t>Impute or discard missing feature values to ensure data consistency before model training.</w:t>
      </w:r>
    </w:p>
    <w:p w14:paraId="3A3315E6" w14:textId="77777777" w:rsidR="00510E95"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8: Normalization of Numerical Features</w:t>
      </w:r>
    </w:p>
    <w:p w14:paraId="6F7F30C0" w14:textId="54DBFAEF" w:rsidR="00510E95" w:rsidRPr="00510E95" w:rsidRDefault="00510E95" w:rsidP="002A34CA">
      <w:pPr>
        <w:pStyle w:val="Heading3"/>
        <w:spacing w:line="360" w:lineRule="auto"/>
        <w:ind w:left="1800" w:firstLine="0"/>
        <w:jc w:val="both"/>
        <w:rPr>
          <w:b w:val="0"/>
          <w:sz w:val="24"/>
          <w:szCs w:val="24"/>
        </w:rPr>
      </w:pPr>
      <w:r w:rsidRPr="00510E95">
        <w:rPr>
          <w:b w:val="0"/>
          <w:sz w:val="24"/>
          <w:szCs w:val="24"/>
        </w:rPr>
        <w:t>Scale numerical data such as file size or entropy to a uniform range for better model performance.</w:t>
      </w:r>
    </w:p>
    <w:p w14:paraId="6067B643" w14:textId="77777777" w:rsidR="00510E95"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9: Encoding Categorical Features</w:t>
      </w:r>
    </w:p>
    <w:p w14:paraId="690EDB41" w14:textId="05C817D6" w:rsidR="00510E95" w:rsidRPr="002A34CA" w:rsidRDefault="00510E95" w:rsidP="002A34CA">
      <w:pPr>
        <w:pStyle w:val="Heading3"/>
        <w:spacing w:line="360" w:lineRule="auto"/>
        <w:ind w:left="1800" w:firstLine="0"/>
        <w:jc w:val="both"/>
        <w:rPr>
          <w:b w:val="0"/>
          <w:sz w:val="24"/>
          <w:szCs w:val="24"/>
        </w:rPr>
      </w:pPr>
      <w:r w:rsidRPr="002A34CA">
        <w:rPr>
          <w:b w:val="0"/>
          <w:sz w:val="24"/>
          <w:szCs w:val="24"/>
        </w:rPr>
        <w:t>Convert non-numeric features like file type into numerical format using encoding techniques.</w:t>
      </w:r>
    </w:p>
    <w:p w14:paraId="3031D520" w14:textId="77777777" w:rsidR="002A34CA" w:rsidRDefault="002A34CA" w:rsidP="002A34CA">
      <w:pPr>
        <w:pStyle w:val="Heading3"/>
        <w:spacing w:line="360" w:lineRule="auto"/>
        <w:ind w:left="1800" w:firstLine="0"/>
        <w:jc w:val="both"/>
        <w:rPr>
          <w:rStyle w:val="Strong"/>
          <w:b/>
          <w:bCs/>
          <w:sz w:val="24"/>
          <w:szCs w:val="24"/>
        </w:rPr>
      </w:pPr>
    </w:p>
    <w:p w14:paraId="02CA01E6" w14:textId="77777777" w:rsidR="002A34CA" w:rsidRDefault="002A34CA" w:rsidP="002A34CA">
      <w:pPr>
        <w:pStyle w:val="Heading3"/>
        <w:spacing w:line="360" w:lineRule="auto"/>
        <w:ind w:left="1800" w:firstLine="0"/>
        <w:jc w:val="both"/>
        <w:rPr>
          <w:rStyle w:val="Strong"/>
          <w:b/>
          <w:bCs/>
          <w:sz w:val="24"/>
          <w:szCs w:val="24"/>
        </w:rPr>
      </w:pPr>
    </w:p>
    <w:p w14:paraId="0F4ECEA4" w14:textId="77777777" w:rsidR="002A34CA"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10: Feature Selection</w:t>
      </w:r>
    </w:p>
    <w:p w14:paraId="2968DB89" w14:textId="5D5A10FD" w:rsidR="00510E95" w:rsidRPr="002A34CA" w:rsidRDefault="00510E95" w:rsidP="002A34CA">
      <w:pPr>
        <w:pStyle w:val="Heading3"/>
        <w:spacing w:line="360" w:lineRule="auto"/>
        <w:ind w:left="1800" w:firstLine="0"/>
        <w:jc w:val="both"/>
        <w:rPr>
          <w:b w:val="0"/>
          <w:sz w:val="24"/>
          <w:szCs w:val="24"/>
        </w:rPr>
      </w:pPr>
      <w:r w:rsidRPr="002A34CA">
        <w:rPr>
          <w:b w:val="0"/>
          <w:sz w:val="24"/>
          <w:szCs w:val="24"/>
        </w:rPr>
        <w:t>Choose the most relevant features that contribute significantly to classification accuracy.</w:t>
      </w:r>
    </w:p>
    <w:p w14:paraId="42321A78" w14:textId="77777777" w:rsidR="002A34CA" w:rsidRDefault="00510E95" w:rsidP="002A34CA">
      <w:pPr>
        <w:pStyle w:val="Heading3"/>
        <w:spacing w:line="360" w:lineRule="auto"/>
        <w:ind w:firstLine="254"/>
        <w:jc w:val="both"/>
        <w:rPr>
          <w:rStyle w:val="Strong"/>
          <w:b/>
          <w:bCs/>
          <w:sz w:val="24"/>
          <w:szCs w:val="24"/>
        </w:rPr>
      </w:pPr>
      <w:r w:rsidRPr="00510E95">
        <w:rPr>
          <w:rStyle w:val="Strong"/>
          <w:b/>
          <w:bCs/>
          <w:sz w:val="24"/>
          <w:szCs w:val="24"/>
        </w:rPr>
        <w:t>Step 11: Dataset Splitting</w:t>
      </w:r>
    </w:p>
    <w:p w14:paraId="380D17A0" w14:textId="172E4C3B" w:rsidR="00510E95" w:rsidRPr="002A34CA" w:rsidRDefault="00510E95" w:rsidP="002A34CA">
      <w:pPr>
        <w:pStyle w:val="Heading3"/>
        <w:spacing w:line="360" w:lineRule="auto"/>
        <w:ind w:firstLine="254"/>
        <w:jc w:val="both"/>
        <w:rPr>
          <w:b w:val="0"/>
          <w:sz w:val="24"/>
          <w:szCs w:val="24"/>
        </w:rPr>
      </w:pPr>
      <w:r w:rsidRPr="002A34CA">
        <w:rPr>
          <w:b w:val="0"/>
          <w:sz w:val="24"/>
          <w:szCs w:val="24"/>
        </w:rPr>
        <w:t>Divide the dataset into training and testing sets, typically using a ratio like 80:20.</w:t>
      </w:r>
    </w:p>
    <w:p w14:paraId="4D193C4D" w14:textId="77777777" w:rsidR="002A34CA"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12: Initialize Random Forest Model</w:t>
      </w:r>
    </w:p>
    <w:p w14:paraId="4590BB1B" w14:textId="5C2B34E8" w:rsidR="00510E95" w:rsidRPr="002A34CA" w:rsidRDefault="00510E95" w:rsidP="002A34CA">
      <w:pPr>
        <w:pStyle w:val="Heading3"/>
        <w:spacing w:line="360" w:lineRule="auto"/>
        <w:ind w:left="1800" w:firstLine="0"/>
        <w:jc w:val="both"/>
        <w:rPr>
          <w:b w:val="0"/>
          <w:sz w:val="24"/>
          <w:szCs w:val="24"/>
        </w:rPr>
      </w:pPr>
      <w:r w:rsidRPr="002A34CA">
        <w:rPr>
          <w:b w:val="0"/>
          <w:sz w:val="24"/>
          <w:szCs w:val="24"/>
        </w:rPr>
        <w:t>Set up the Random Forest Classifier with desired parameters such as number of trees and depth.</w:t>
      </w:r>
    </w:p>
    <w:p w14:paraId="6ED27147" w14:textId="77777777" w:rsidR="002A34CA"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13: Model Training</w:t>
      </w:r>
    </w:p>
    <w:p w14:paraId="729397F8" w14:textId="1A50A4EF" w:rsidR="00510E95" w:rsidRPr="002A34CA" w:rsidRDefault="00510E95" w:rsidP="002A34CA">
      <w:pPr>
        <w:pStyle w:val="Heading3"/>
        <w:spacing w:line="360" w:lineRule="auto"/>
        <w:ind w:left="1800" w:firstLine="0"/>
        <w:jc w:val="both"/>
        <w:rPr>
          <w:b w:val="0"/>
          <w:sz w:val="24"/>
          <w:szCs w:val="24"/>
        </w:rPr>
      </w:pPr>
      <w:r w:rsidRPr="002A34CA">
        <w:rPr>
          <w:b w:val="0"/>
          <w:sz w:val="24"/>
          <w:szCs w:val="24"/>
        </w:rPr>
        <w:t>Train the Random Forest using the training data to learn classification patterns.</w:t>
      </w:r>
    </w:p>
    <w:p w14:paraId="449ADC9F" w14:textId="77777777" w:rsidR="002A34CA"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14: Model Evaluation</w:t>
      </w:r>
    </w:p>
    <w:p w14:paraId="044BC1F7" w14:textId="040E9BC7" w:rsidR="00510E95" w:rsidRPr="002A34CA" w:rsidRDefault="00510E95" w:rsidP="002A34CA">
      <w:pPr>
        <w:pStyle w:val="Heading3"/>
        <w:spacing w:line="360" w:lineRule="auto"/>
        <w:ind w:left="1800" w:firstLine="0"/>
        <w:jc w:val="both"/>
        <w:rPr>
          <w:b w:val="0"/>
          <w:sz w:val="24"/>
          <w:szCs w:val="24"/>
        </w:rPr>
      </w:pPr>
      <w:r w:rsidRPr="002A34CA">
        <w:rPr>
          <w:b w:val="0"/>
          <w:sz w:val="24"/>
          <w:szCs w:val="24"/>
        </w:rPr>
        <w:t>Evaluate the model’s accuracy, precision, recall, and F1-score using the testing data.</w:t>
      </w:r>
    </w:p>
    <w:p w14:paraId="1AB0DCD0" w14:textId="77777777" w:rsidR="002A34CA"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15: Deployment in File Protection System</w:t>
      </w:r>
    </w:p>
    <w:p w14:paraId="267FC6DF" w14:textId="0E13DA41" w:rsidR="00510E95" w:rsidRPr="002A34CA" w:rsidRDefault="00510E95" w:rsidP="002A34CA">
      <w:pPr>
        <w:pStyle w:val="Heading3"/>
        <w:spacing w:line="360" w:lineRule="auto"/>
        <w:ind w:left="1800" w:firstLine="0"/>
        <w:jc w:val="both"/>
        <w:rPr>
          <w:b w:val="0"/>
          <w:sz w:val="24"/>
          <w:szCs w:val="24"/>
        </w:rPr>
      </w:pPr>
      <w:r w:rsidRPr="002A34CA">
        <w:rPr>
          <w:b w:val="0"/>
          <w:sz w:val="24"/>
          <w:szCs w:val="24"/>
        </w:rPr>
        <w:t>Deploy the trained model into a real-time file monitoring system to classify and block malicious files.</w:t>
      </w:r>
    </w:p>
    <w:p w14:paraId="6D13BB50" w14:textId="77777777" w:rsidR="002A34CA"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16: Alert Generation</w:t>
      </w:r>
    </w:p>
    <w:p w14:paraId="1FD4668E" w14:textId="2905EA78" w:rsidR="00510E95" w:rsidRPr="002A34CA" w:rsidRDefault="00510E95" w:rsidP="002A34CA">
      <w:pPr>
        <w:pStyle w:val="Heading3"/>
        <w:spacing w:line="360" w:lineRule="auto"/>
        <w:ind w:left="1800" w:firstLine="0"/>
        <w:jc w:val="both"/>
        <w:rPr>
          <w:b w:val="0"/>
          <w:sz w:val="24"/>
          <w:szCs w:val="24"/>
        </w:rPr>
      </w:pPr>
      <w:r w:rsidRPr="002A34CA">
        <w:rPr>
          <w:b w:val="0"/>
          <w:sz w:val="24"/>
          <w:szCs w:val="24"/>
        </w:rPr>
        <w:t>Trigger an alert or log when a file is classified as malicious by the model.</w:t>
      </w:r>
    </w:p>
    <w:p w14:paraId="15561DE5" w14:textId="77777777" w:rsidR="002A34CA"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17: Continuous Monitoring</w:t>
      </w:r>
    </w:p>
    <w:p w14:paraId="6A7EC82E" w14:textId="23C5A366" w:rsidR="00510E95" w:rsidRPr="002A34CA" w:rsidRDefault="00510E95" w:rsidP="002A34CA">
      <w:pPr>
        <w:pStyle w:val="Heading3"/>
        <w:spacing w:line="360" w:lineRule="auto"/>
        <w:ind w:left="1800" w:firstLine="0"/>
        <w:jc w:val="both"/>
        <w:rPr>
          <w:b w:val="0"/>
          <w:sz w:val="24"/>
          <w:szCs w:val="24"/>
        </w:rPr>
      </w:pPr>
      <w:r w:rsidRPr="002A34CA">
        <w:rPr>
          <w:b w:val="0"/>
          <w:sz w:val="24"/>
          <w:szCs w:val="24"/>
        </w:rPr>
        <w:t>Monitor the system’s performance and detect any degradation in accuracy over time.</w:t>
      </w:r>
    </w:p>
    <w:p w14:paraId="75604B10" w14:textId="77777777" w:rsidR="002A34CA" w:rsidRDefault="00510E95" w:rsidP="0053342F">
      <w:pPr>
        <w:pStyle w:val="Heading3"/>
        <w:numPr>
          <w:ilvl w:val="0"/>
          <w:numId w:val="54"/>
        </w:numPr>
        <w:spacing w:line="360" w:lineRule="auto"/>
        <w:jc w:val="both"/>
        <w:rPr>
          <w:rStyle w:val="Strong"/>
          <w:b/>
          <w:bCs/>
          <w:sz w:val="24"/>
          <w:szCs w:val="24"/>
        </w:rPr>
      </w:pPr>
      <w:r w:rsidRPr="00510E95">
        <w:rPr>
          <w:rStyle w:val="Strong"/>
          <w:b/>
          <w:bCs/>
          <w:sz w:val="24"/>
          <w:szCs w:val="24"/>
        </w:rPr>
        <w:t>Step 18: Periodic Model Updating</w:t>
      </w:r>
    </w:p>
    <w:p w14:paraId="0C3B3FFC" w14:textId="47278024" w:rsidR="002A34CA" w:rsidRPr="002A34CA" w:rsidRDefault="00510E95" w:rsidP="002A34CA">
      <w:pPr>
        <w:pStyle w:val="Heading3"/>
        <w:spacing w:line="360" w:lineRule="auto"/>
        <w:ind w:left="1800" w:firstLine="0"/>
        <w:jc w:val="both"/>
        <w:rPr>
          <w:b w:val="0"/>
          <w:sz w:val="24"/>
          <w:szCs w:val="24"/>
        </w:rPr>
      </w:pPr>
      <w:r w:rsidRPr="002A34CA">
        <w:rPr>
          <w:b w:val="0"/>
          <w:sz w:val="24"/>
          <w:szCs w:val="24"/>
        </w:rPr>
        <w:t>Regularly retrain the model with new file samples to adapt to evolv</w:t>
      </w:r>
      <w:r w:rsidR="002A34CA">
        <w:rPr>
          <w:b w:val="0"/>
          <w:sz w:val="24"/>
          <w:szCs w:val="24"/>
        </w:rPr>
        <w:t>ing threat</w:t>
      </w:r>
    </w:p>
    <w:p w14:paraId="7CFD1787" w14:textId="77777777" w:rsidR="00423AF3" w:rsidRDefault="00423AF3" w:rsidP="0053342F">
      <w:pPr>
        <w:pStyle w:val="Heading4"/>
        <w:numPr>
          <w:ilvl w:val="2"/>
          <w:numId w:val="10"/>
        </w:numPr>
        <w:tabs>
          <w:tab w:val="left" w:pos="1337"/>
        </w:tabs>
        <w:spacing w:before="140"/>
        <w:jc w:val="both"/>
        <w:sectPr w:rsidR="00423AF3" w:rsidSect="00B0572E">
          <w:footerReference w:type="default" r:id="rId52"/>
          <w:pgSz w:w="11910" w:h="16840"/>
          <w:pgMar w:top="940" w:right="853" w:bottom="1140" w:left="566" w:header="576" w:footer="944" w:gutter="0"/>
          <w:cols w:space="720"/>
        </w:sectPr>
      </w:pPr>
    </w:p>
    <w:p w14:paraId="59DB10A9" w14:textId="4A293684" w:rsidR="002A34CA" w:rsidRPr="002A34CA" w:rsidRDefault="002A34CA" w:rsidP="0053342F">
      <w:pPr>
        <w:pStyle w:val="Heading4"/>
        <w:numPr>
          <w:ilvl w:val="2"/>
          <w:numId w:val="10"/>
        </w:numPr>
        <w:tabs>
          <w:tab w:val="left" w:pos="1337"/>
        </w:tabs>
        <w:spacing w:before="140"/>
        <w:jc w:val="both"/>
      </w:pPr>
      <w:r w:rsidRPr="002A34CA">
        <w:lastRenderedPageBreak/>
        <w:t xml:space="preserve"> </w:t>
      </w:r>
      <w:r>
        <w:t>Algorithm</w:t>
      </w:r>
      <w:r>
        <w:rPr>
          <w:spacing w:val="-6"/>
        </w:rPr>
        <w:t xml:space="preserve"> </w:t>
      </w:r>
      <w:r>
        <w:t>for</w:t>
      </w:r>
      <w:r>
        <w:rPr>
          <w:spacing w:val="-5"/>
        </w:rPr>
        <w:t xml:space="preserve"> URL Protection-Vectorization</w:t>
      </w:r>
    </w:p>
    <w:p w14:paraId="00E3D057" w14:textId="77777777" w:rsidR="002A34CA" w:rsidRDefault="002A34CA" w:rsidP="002A34CA">
      <w:pPr>
        <w:pStyle w:val="Heading3"/>
        <w:rPr>
          <w:rStyle w:val="Strong"/>
          <w:b/>
          <w:bCs/>
          <w:sz w:val="24"/>
          <w:szCs w:val="24"/>
        </w:rPr>
      </w:pPr>
    </w:p>
    <w:p w14:paraId="257953D7"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 URL Dataset Collection</w:t>
      </w:r>
    </w:p>
    <w:p w14:paraId="68C7CF4F" w14:textId="3A9217AD"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Collect a dataset of URLs labeled as “phishing” or “legitimate” from public sources or logs.</w:t>
      </w:r>
    </w:p>
    <w:p w14:paraId="21499B47"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2: Label Assignment</w:t>
      </w:r>
    </w:p>
    <w:p w14:paraId="5988D8CD" w14:textId="1FD6C30B"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Ensure each URL is correctly labeled based on reputation databases or known phishing blacklists.</w:t>
      </w:r>
    </w:p>
    <w:p w14:paraId="2C103300"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3: URL Cleaning</w:t>
      </w:r>
    </w:p>
    <w:p w14:paraId="6DE42C56" w14:textId="04815E5F"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Remove unwanted parameters or trailing slashes to standardize the URLs.</w:t>
      </w:r>
    </w:p>
    <w:p w14:paraId="4A33A435"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4: URL Tokenization</w:t>
      </w:r>
    </w:p>
    <w:p w14:paraId="58089621" w14:textId="3A2F60C8"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Break down URLs into meaningful parts such as domain, path, query, and subdomains.</w:t>
      </w:r>
    </w:p>
    <w:p w14:paraId="52610931"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5: Feature Engineering</w:t>
      </w:r>
    </w:p>
    <w:p w14:paraId="783D8DC6" w14:textId="6FAA8014"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Extract features like length of URL, number of dots, use of special characters, and presence of IP address.</w:t>
      </w:r>
    </w:p>
    <w:p w14:paraId="42263508" w14:textId="77777777" w:rsidR="009F4A22" w:rsidRDefault="009F4A22" w:rsidP="009F4A22">
      <w:pPr>
        <w:pStyle w:val="Heading3"/>
        <w:spacing w:line="360" w:lineRule="auto"/>
        <w:ind w:left="1800" w:firstLine="0"/>
        <w:jc w:val="both"/>
        <w:rPr>
          <w:rStyle w:val="Strong"/>
          <w:b/>
          <w:bCs/>
          <w:sz w:val="24"/>
          <w:szCs w:val="24"/>
        </w:rPr>
      </w:pPr>
    </w:p>
    <w:p w14:paraId="241DE6AF"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6: Word-Based Token Extraction</w:t>
      </w:r>
    </w:p>
    <w:p w14:paraId="5AAF84B9" w14:textId="2A2785B1"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Split tokens into words or substrings (e.g., “login”, “secure”, “</w:t>
      </w:r>
      <w:proofErr w:type="spellStart"/>
      <w:r w:rsidRPr="00BB5924">
        <w:rPr>
          <w:b w:val="0"/>
          <w:sz w:val="24"/>
          <w:szCs w:val="24"/>
        </w:rPr>
        <w:t>paypal</w:t>
      </w:r>
      <w:proofErr w:type="spellEnd"/>
      <w:r w:rsidRPr="00BB5924">
        <w:rPr>
          <w:b w:val="0"/>
          <w:sz w:val="24"/>
          <w:szCs w:val="24"/>
        </w:rPr>
        <w:t>”) for semantic analysis.</w:t>
      </w:r>
    </w:p>
    <w:p w14:paraId="7EF8D74A"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7: Stop Word Removal</w:t>
      </w:r>
    </w:p>
    <w:p w14:paraId="4325A5ED" w14:textId="2B683323"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Remove generic or irrelevant terms (like “www”, “com”) to reduce noise.</w:t>
      </w:r>
    </w:p>
    <w:p w14:paraId="5E141C1F"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8: Vectorization Using Count Vectorizer</w:t>
      </w:r>
    </w:p>
    <w:p w14:paraId="4A4BC3B3" w14:textId="4487A8B4"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 xml:space="preserve">Convert tokenized URLs into numerical vectors based on word frequency using </w:t>
      </w:r>
      <w:proofErr w:type="spellStart"/>
      <w:r w:rsidRPr="00BB5924">
        <w:rPr>
          <w:rStyle w:val="Strong"/>
          <w:sz w:val="24"/>
          <w:szCs w:val="24"/>
        </w:rPr>
        <w:t>CountVectorizer</w:t>
      </w:r>
      <w:proofErr w:type="spellEnd"/>
      <w:r w:rsidRPr="00BB5924">
        <w:rPr>
          <w:b w:val="0"/>
          <w:sz w:val="24"/>
          <w:szCs w:val="24"/>
        </w:rPr>
        <w:t xml:space="preserve"> from scikit-learn.</w:t>
      </w:r>
    </w:p>
    <w:p w14:paraId="1A7AF215"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9: Vectorization Using TF-IDF</w:t>
      </w:r>
    </w:p>
    <w:p w14:paraId="200B10DF" w14:textId="79A5C81F"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 xml:space="preserve">Alternatively, use </w:t>
      </w:r>
      <w:r w:rsidRPr="00BB5924">
        <w:rPr>
          <w:rStyle w:val="Strong"/>
          <w:b/>
          <w:sz w:val="24"/>
          <w:szCs w:val="24"/>
        </w:rPr>
        <w:t>TF-IDF Vectorizer</w:t>
      </w:r>
      <w:r w:rsidRPr="00BB5924">
        <w:rPr>
          <w:b w:val="0"/>
          <w:sz w:val="24"/>
          <w:szCs w:val="24"/>
        </w:rPr>
        <w:t xml:space="preserve"> to assign importance weights to tokens based on their frequency and rarity.</w:t>
      </w:r>
    </w:p>
    <w:p w14:paraId="66E5D1A2"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10: Encode Categorical Features</w:t>
      </w:r>
    </w:p>
    <w:p w14:paraId="18DF2B8C" w14:textId="19A8231F"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Apply one-hot or label encoding for any additional non-numeric categorical data (e.g., protocol type).</w:t>
      </w:r>
    </w:p>
    <w:p w14:paraId="620411E1"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11: Combine All Features</w:t>
      </w:r>
    </w:p>
    <w:p w14:paraId="57A590F2" w14:textId="512EDB80"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Merge all vectorized and engineered features into a single dataset for model input.</w:t>
      </w:r>
    </w:p>
    <w:p w14:paraId="009269C5"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12: Normalize Feature Values</w:t>
      </w:r>
    </w:p>
    <w:p w14:paraId="42301BB3" w14:textId="0BF04FBC"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Scale all numerical feature values into a consistent range using normalization techniques.</w:t>
      </w:r>
    </w:p>
    <w:p w14:paraId="72693921"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13: Dataset Splitting</w:t>
      </w:r>
    </w:p>
    <w:p w14:paraId="7D3B40A9" w14:textId="49C1961B"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Split the vectorized dataset into training and testing sets, typically with an 80:20 ratio.</w:t>
      </w:r>
    </w:p>
    <w:p w14:paraId="0BACD5B9" w14:textId="77777777" w:rsidR="00423AF3" w:rsidRDefault="00423AF3" w:rsidP="0053342F">
      <w:pPr>
        <w:pStyle w:val="Heading3"/>
        <w:numPr>
          <w:ilvl w:val="0"/>
          <w:numId w:val="54"/>
        </w:numPr>
        <w:spacing w:line="360" w:lineRule="auto"/>
        <w:jc w:val="both"/>
        <w:rPr>
          <w:rStyle w:val="Strong"/>
          <w:b/>
          <w:bCs/>
          <w:sz w:val="24"/>
          <w:szCs w:val="24"/>
        </w:rPr>
        <w:sectPr w:rsidR="00423AF3" w:rsidSect="00B0572E">
          <w:footerReference w:type="default" r:id="rId53"/>
          <w:pgSz w:w="11910" w:h="16840"/>
          <w:pgMar w:top="940" w:right="853" w:bottom="1140" w:left="566" w:header="576" w:footer="944" w:gutter="0"/>
          <w:cols w:space="720"/>
        </w:sectPr>
      </w:pPr>
    </w:p>
    <w:p w14:paraId="189F7C12"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lastRenderedPageBreak/>
        <w:t>Step 14: Choose a Classifier</w:t>
      </w:r>
    </w:p>
    <w:p w14:paraId="7AD95E4F" w14:textId="39676A5F"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 xml:space="preserve">Select a suitable classifier such as Logistic Regression, SVM, or </w:t>
      </w:r>
      <w:proofErr w:type="spellStart"/>
      <w:r w:rsidRPr="00BB5924">
        <w:rPr>
          <w:b w:val="0"/>
          <w:sz w:val="24"/>
          <w:szCs w:val="24"/>
        </w:rPr>
        <w:t>XGBoost</w:t>
      </w:r>
      <w:proofErr w:type="spellEnd"/>
      <w:r w:rsidRPr="00BB5924">
        <w:rPr>
          <w:b w:val="0"/>
          <w:sz w:val="24"/>
          <w:szCs w:val="24"/>
        </w:rPr>
        <w:t xml:space="preserve"> to apply on the vectorized data.</w:t>
      </w:r>
    </w:p>
    <w:p w14:paraId="35B86DF3"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15: Train the Model</w:t>
      </w:r>
    </w:p>
    <w:p w14:paraId="31387C0D" w14:textId="7F5EE428"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Feed the training data into the classifier to learn patterns associated with phishing URLs.</w:t>
      </w:r>
    </w:p>
    <w:p w14:paraId="25B43413"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16: Evaluate the Model</w:t>
      </w:r>
    </w:p>
    <w:p w14:paraId="7E680F0A" w14:textId="0D3E91CD"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Test the model on unseen data and evaluate using metrics like precision, recall, accuracy, and ROC-AUC.</w:t>
      </w:r>
    </w:p>
    <w:p w14:paraId="672E0812"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17: Real-Time URL Detection</w:t>
      </w:r>
    </w:p>
    <w:p w14:paraId="58430262" w14:textId="6BF8865C"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Deploy the trained model to classify new URLs in real-time during web browsing or email scanning.</w:t>
      </w:r>
    </w:p>
    <w:p w14:paraId="01A2CBFD"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18: Alert and Block Malicious URLs</w:t>
      </w:r>
    </w:p>
    <w:p w14:paraId="51456CC9" w14:textId="5D7856B1"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Automatically generate warnings and block access when a URL is detected as phishing.</w:t>
      </w:r>
    </w:p>
    <w:p w14:paraId="38104C6B" w14:textId="77777777" w:rsidR="00BB5924" w:rsidRDefault="002A34CA" w:rsidP="0053342F">
      <w:pPr>
        <w:pStyle w:val="Heading3"/>
        <w:numPr>
          <w:ilvl w:val="0"/>
          <w:numId w:val="54"/>
        </w:numPr>
        <w:spacing w:line="360" w:lineRule="auto"/>
        <w:jc w:val="both"/>
        <w:rPr>
          <w:rStyle w:val="Strong"/>
          <w:b/>
          <w:bCs/>
          <w:sz w:val="24"/>
          <w:szCs w:val="24"/>
        </w:rPr>
      </w:pPr>
      <w:r w:rsidRPr="002A34CA">
        <w:rPr>
          <w:rStyle w:val="Strong"/>
          <w:b/>
          <w:bCs/>
          <w:sz w:val="24"/>
          <w:szCs w:val="24"/>
        </w:rPr>
        <w:t>Step 19: Update Model with New URLs</w:t>
      </w:r>
    </w:p>
    <w:p w14:paraId="00B4D821" w14:textId="456F539F" w:rsidR="002A34CA" w:rsidRPr="00BB5924" w:rsidRDefault="002A34CA" w:rsidP="00BB5924">
      <w:pPr>
        <w:pStyle w:val="Heading3"/>
        <w:spacing w:line="360" w:lineRule="auto"/>
        <w:ind w:left="1800" w:firstLine="0"/>
        <w:jc w:val="both"/>
        <w:rPr>
          <w:b w:val="0"/>
          <w:sz w:val="24"/>
          <w:szCs w:val="24"/>
        </w:rPr>
      </w:pPr>
      <w:r w:rsidRPr="00BB5924">
        <w:rPr>
          <w:b w:val="0"/>
          <w:sz w:val="24"/>
          <w:szCs w:val="24"/>
        </w:rPr>
        <w:t>Continuously gat</w:t>
      </w:r>
      <w:r w:rsidR="009F4A22">
        <w:rPr>
          <w:b w:val="0"/>
          <w:sz w:val="24"/>
          <w:szCs w:val="24"/>
        </w:rPr>
        <w:t xml:space="preserve">her and add new phishing </w:t>
      </w:r>
      <w:proofErr w:type="gramStart"/>
      <w:r w:rsidR="009F4A22">
        <w:rPr>
          <w:b w:val="0"/>
          <w:sz w:val="24"/>
          <w:szCs w:val="24"/>
        </w:rPr>
        <w:t xml:space="preserve">URLs </w:t>
      </w:r>
      <w:r w:rsidRPr="00BB5924">
        <w:rPr>
          <w:b w:val="0"/>
          <w:sz w:val="24"/>
          <w:szCs w:val="24"/>
        </w:rPr>
        <w:t xml:space="preserve"> retrain</w:t>
      </w:r>
      <w:proofErr w:type="gramEnd"/>
      <w:r w:rsidRPr="00BB5924">
        <w:rPr>
          <w:b w:val="0"/>
          <w:sz w:val="24"/>
          <w:szCs w:val="24"/>
        </w:rPr>
        <w:t xml:space="preserve"> and improve the model peri</w:t>
      </w:r>
      <w:r w:rsidR="009F4A22">
        <w:rPr>
          <w:b w:val="0"/>
          <w:sz w:val="24"/>
          <w:szCs w:val="24"/>
        </w:rPr>
        <w:t>odically.</w:t>
      </w:r>
    </w:p>
    <w:p w14:paraId="1BA16657" w14:textId="77777777" w:rsidR="00510E95" w:rsidRDefault="00510E95">
      <w:pPr>
        <w:pStyle w:val="BodyText"/>
        <w:spacing w:line="360" w:lineRule="auto"/>
        <w:sectPr w:rsidR="00510E95" w:rsidSect="00B0572E">
          <w:footerReference w:type="default" r:id="rId54"/>
          <w:pgSz w:w="11910" w:h="16840"/>
          <w:pgMar w:top="940" w:right="853" w:bottom="1140" w:left="566" w:header="576" w:footer="944" w:gutter="0"/>
          <w:cols w:space="720"/>
        </w:sectPr>
      </w:pPr>
    </w:p>
    <w:p w14:paraId="7A851A9B" w14:textId="77777777" w:rsidR="00670E14" w:rsidRDefault="00670E14">
      <w:pPr>
        <w:pStyle w:val="BodyText"/>
        <w:rPr>
          <w:sz w:val="36"/>
        </w:rPr>
      </w:pPr>
    </w:p>
    <w:p w14:paraId="5F5A9522" w14:textId="77777777" w:rsidR="00670E14" w:rsidRDefault="00670E14">
      <w:pPr>
        <w:pStyle w:val="BodyText"/>
        <w:rPr>
          <w:sz w:val="36"/>
        </w:rPr>
      </w:pPr>
    </w:p>
    <w:p w14:paraId="311817B0" w14:textId="77777777" w:rsidR="00670E14" w:rsidRDefault="00670E14">
      <w:pPr>
        <w:pStyle w:val="BodyText"/>
        <w:rPr>
          <w:sz w:val="36"/>
        </w:rPr>
      </w:pPr>
    </w:p>
    <w:p w14:paraId="045188B8" w14:textId="77777777" w:rsidR="00670E14" w:rsidRDefault="00670E14">
      <w:pPr>
        <w:pStyle w:val="BodyText"/>
        <w:spacing w:before="160"/>
        <w:rPr>
          <w:sz w:val="36"/>
        </w:rPr>
      </w:pPr>
    </w:p>
    <w:p w14:paraId="46F69CC9" w14:textId="77777777" w:rsidR="00670E14" w:rsidRDefault="00E323A1">
      <w:pPr>
        <w:ind w:left="568"/>
        <w:jc w:val="center"/>
        <w:rPr>
          <w:b/>
          <w:i/>
          <w:sz w:val="36"/>
        </w:rPr>
      </w:pPr>
      <w:r>
        <w:rPr>
          <w:b/>
          <w:i/>
          <w:sz w:val="36"/>
        </w:rPr>
        <w:t>CHAPTER</w:t>
      </w:r>
      <w:r>
        <w:rPr>
          <w:b/>
          <w:i/>
          <w:spacing w:val="2"/>
          <w:sz w:val="36"/>
        </w:rPr>
        <w:t xml:space="preserve"> </w:t>
      </w:r>
      <w:r>
        <w:rPr>
          <w:b/>
          <w:i/>
          <w:spacing w:val="-10"/>
          <w:sz w:val="36"/>
        </w:rPr>
        <w:t>5</w:t>
      </w:r>
    </w:p>
    <w:p w14:paraId="7DE9AFB8" w14:textId="77777777" w:rsidR="00670E14" w:rsidRDefault="00E323A1">
      <w:pPr>
        <w:pStyle w:val="Heading1"/>
        <w:spacing w:before="208"/>
        <w:ind w:left="567"/>
      </w:pPr>
      <w:r>
        <w:rPr>
          <w:spacing w:val="-2"/>
        </w:rPr>
        <w:t>IMPLEMENTATION</w:t>
      </w:r>
    </w:p>
    <w:p w14:paraId="640FEF37" w14:textId="77777777" w:rsidR="00EF4EB2" w:rsidRDefault="00EF4EB2">
      <w:pPr>
        <w:pStyle w:val="Heading1"/>
        <w:sectPr w:rsidR="00EF4EB2" w:rsidSect="00B0572E">
          <w:headerReference w:type="default" r:id="rId55"/>
          <w:footerReference w:type="default" r:id="rId56"/>
          <w:pgSz w:w="11910" w:h="16840"/>
          <w:pgMar w:top="1920" w:right="853" w:bottom="280" w:left="566" w:header="0" w:footer="737" w:gutter="0"/>
          <w:cols w:space="720"/>
          <w:docGrid w:linePitch="299"/>
        </w:sectPr>
      </w:pPr>
    </w:p>
    <w:p w14:paraId="4648D0DA" w14:textId="77777777" w:rsidR="00670E14" w:rsidRDefault="00E323A1">
      <w:pPr>
        <w:spacing w:before="85"/>
        <w:ind w:left="141"/>
        <w:rPr>
          <w:b/>
          <w:spacing w:val="-10"/>
          <w:sz w:val="36"/>
        </w:rPr>
      </w:pPr>
      <w:r>
        <w:rPr>
          <w:b/>
          <w:sz w:val="36"/>
        </w:rPr>
        <w:lastRenderedPageBreak/>
        <w:t xml:space="preserve">CHAPTER </w:t>
      </w:r>
      <w:r>
        <w:rPr>
          <w:b/>
          <w:spacing w:val="-10"/>
          <w:sz w:val="36"/>
        </w:rPr>
        <w:t>5</w:t>
      </w:r>
    </w:p>
    <w:p w14:paraId="704DCDA1" w14:textId="77777777" w:rsidR="002F41FE" w:rsidRDefault="002F41FE" w:rsidP="002F41FE">
      <w:pPr>
        <w:pStyle w:val="Heading1"/>
        <w:ind w:left="141"/>
        <w:jc w:val="left"/>
        <w:rPr>
          <w:spacing w:val="-2"/>
        </w:rPr>
      </w:pPr>
      <w:r>
        <w:rPr>
          <w:b w:val="0"/>
          <w:spacing w:val="-10"/>
        </w:rPr>
        <w:tab/>
      </w:r>
      <w:r>
        <w:rPr>
          <w:b w:val="0"/>
          <w:spacing w:val="-10"/>
        </w:rPr>
        <w:tab/>
      </w:r>
      <w:r>
        <w:rPr>
          <w:b w:val="0"/>
          <w:spacing w:val="-10"/>
        </w:rPr>
        <w:tab/>
      </w:r>
      <w:r>
        <w:rPr>
          <w:b w:val="0"/>
          <w:spacing w:val="-10"/>
        </w:rPr>
        <w:tab/>
      </w:r>
      <w:r>
        <w:rPr>
          <w:b w:val="0"/>
          <w:spacing w:val="-10"/>
        </w:rPr>
        <w:tab/>
      </w:r>
      <w:r>
        <w:rPr>
          <w:b w:val="0"/>
          <w:spacing w:val="-10"/>
        </w:rPr>
        <w:tab/>
      </w:r>
      <w:r>
        <w:rPr>
          <w:spacing w:val="-2"/>
        </w:rPr>
        <w:t>IMPLEMENTATIO</w:t>
      </w:r>
      <w:r w:rsidR="00EB4162">
        <w:rPr>
          <w:spacing w:val="-2"/>
        </w:rPr>
        <w:t>N</w:t>
      </w:r>
    </w:p>
    <w:p w14:paraId="099C7B05" w14:textId="77777777" w:rsidR="00EB4162" w:rsidRDefault="00EB4162" w:rsidP="002F41FE">
      <w:pPr>
        <w:pStyle w:val="Heading1"/>
        <w:ind w:left="141"/>
        <w:jc w:val="left"/>
        <w:rPr>
          <w:spacing w:val="-2"/>
        </w:rPr>
      </w:pPr>
    </w:p>
    <w:p w14:paraId="446AF7EB" w14:textId="77777777" w:rsidR="00EB4162" w:rsidRDefault="00EB4162" w:rsidP="002F41FE">
      <w:pPr>
        <w:pStyle w:val="Heading1"/>
        <w:ind w:left="141"/>
        <w:jc w:val="left"/>
        <w:rPr>
          <w:spacing w:val="-2"/>
        </w:rPr>
      </w:pPr>
    </w:p>
    <w:p w14:paraId="56B5DD71" w14:textId="77777777" w:rsidR="00EB4162" w:rsidRDefault="00EB4162" w:rsidP="0053342F">
      <w:pPr>
        <w:pStyle w:val="Heading3"/>
        <w:numPr>
          <w:ilvl w:val="1"/>
          <w:numId w:val="9"/>
        </w:numPr>
        <w:tabs>
          <w:tab w:val="left" w:pos="1187"/>
        </w:tabs>
        <w:ind w:left="1187" w:hanging="479"/>
        <w:jc w:val="both"/>
      </w:pPr>
      <w:r>
        <w:t>Flask</w:t>
      </w:r>
    </w:p>
    <w:p w14:paraId="19FD278C" w14:textId="2CA1340A" w:rsidR="00EB4162" w:rsidRPr="00CC61AC" w:rsidRDefault="00EB4162" w:rsidP="00EB4162">
      <w:pPr>
        <w:pStyle w:val="BodyText"/>
        <w:spacing w:before="184" w:line="360" w:lineRule="auto"/>
        <w:ind w:left="708" w:right="142"/>
        <w:jc w:val="both"/>
        <w:rPr>
          <w:lang w:val="en-IN"/>
        </w:rPr>
      </w:pPr>
      <w:r w:rsidRPr="00CC61AC">
        <w:rPr>
          <w:b/>
          <w:bCs/>
          <w:lang w:val="en-IN"/>
        </w:rPr>
        <w:t>Flask</w:t>
      </w:r>
      <w:r w:rsidRPr="00CC61AC">
        <w:rPr>
          <w:lang w:val="en-IN"/>
        </w:rPr>
        <w:t xml:space="preserve"> is a lightweight and widely-used open-source web framework written in Python. It is designed to build robust, scalable, and maintainable web applications and APIs quickly. Flask follows a minimalist design philosophy, offering essential tools and components while allowing developers to plug in additional libraries and extensions as needed. This simplicity and flexibility make Flask a preferred choice for both beginner and advanced developers.</w:t>
      </w:r>
      <w:r w:rsidR="00EF4EB2">
        <w:rPr>
          <w:lang w:val="en-IN"/>
        </w:rPr>
        <w:t xml:space="preserve"> </w:t>
      </w:r>
      <w:r w:rsidRPr="00CC61AC">
        <w:rPr>
          <w:lang w:val="en-IN"/>
        </w:rPr>
        <w:t xml:space="preserve">One of the key features of Flask is its modular architecture, which allows developers to organize their application into reusable and independent components. This structure supports cleaner code, easier testing, and faster debugging. Flask uses the </w:t>
      </w:r>
      <w:proofErr w:type="spellStart"/>
      <w:r w:rsidRPr="00CC61AC">
        <w:rPr>
          <w:lang w:val="en-IN"/>
        </w:rPr>
        <w:t>Werkzeug</w:t>
      </w:r>
      <w:proofErr w:type="spellEnd"/>
      <w:r w:rsidRPr="00CC61AC">
        <w:rPr>
          <w:lang w:val="en-IN"/>
        </w:rPr>
        <w:t xml:space="preserve"> toolkit for request handling and the Jinja2 templating engine to enable dynamic HTML rendering, allowing web pages to display model outputs and data in real time. The framework also supports routing, sessions, form submissions, and integration with databases like SQLite, making it highly suitable for full-stack web development.</w:t>
      </w:r>
    </w:p>
    <w:p w14:paraId="1FE2E421" w14:textId="77777777" w:rsidR="00EB4162" w:rsidRPr="002F41FE" w:rsidRDefault="00EB4162" w:rsidP="00EB4162">
      <w:pPr>
        <w:pStyle w:val="BodyText"/>
        <w:spacing w:before="184" w:line="360" w:lineRule="auto"/>
        <w:ind w:left="708" w:right="142"/>
        <w:jc w:val="both"/>
        <w:rPr>
          <w:lang w:val="en-IN"/>
        </w:rPr>
      </w:pPr>
      <w:r w:rsidRPr="00CC61AC">
        <w:rPr>
          <w:lang w:val="en-IN"/>
        </w:rPr>
        <w:t xml:space="preserve">In the context of this project, Flask is used to integrate machine learning models into a web interface, enabling real-time phishing detection through URL, email, and file analysis. It handles HTTP requests, loads serialized models using </w:t>
      </w:r>
      <w:proofErr w:type="spellStart"/>
      <w:r w:rsidRPr="00CC61AC">
        <w:rPr>
          <w:lang w:val="en-IN"/>
        </w:rPr>
        <w:t>joblib</w:t>
      </w:r>
      <w:proofErr w:type="spellEnd"/>
      <w:r w:rsidRPr="00CC61AC">
        <w:rPr>
          <w:lang w:val="en-IN"/>
        </w:rPr>
        <w:t xml:space="preserve">, processes user input, and displays prediction results through interactive frontend templates. Flask can also work alongside other Python libraries such as pandas, scikit-learn, and </w:t>
      </w:r>
      <w:proofErr w:type="spellStart"/>
      <w:r w:rsidRPr="00CC61AC">
        <w:rPr>
          <w:lang w:val="en-IN"/>
        </w:rPr>
        <w:t>XGBoost</w:t>
      </w:r>
      <w:proofErr w:type="spellEnd"/>
      <w:r w:rsidRPr="00CC61AC">
        <w:rPr>
          <w:lang w:val="en-IN"/>
        </w:rPr>
        <w:t>, offering seamless data processing and model inference capabilities</w:t>
      </w:r>
      <w:r>
        <w:rPr>
          <w:lang w:val="en-IN"/>
        </w:rPr>
        <w:t>.</w:t>
      </w:r>
    </w:p>
    <w:p w14:paraId="5E56774A" w14:textId="77777777" w:rsidR="00EB4162" w:rsidRDefault="00EB4162" w:rsidP="00EB4162">
      <w:pPr>
        <w:pStyle w:val="Heading4"/>
        <w:tabs>
          <w:tab w:val="left" w:pos="1337"/>
        </w:tabs>
        <w:ind w:firstLine="0"/>
      </w:pPr>
    </w:p>
    <w:p w14:paraId="362B3FA7" w14:textId="77777777" w:rsidR="00EB4162" w:rsidRDefault="00EB4162" w:rsidP="0053342F">
      <w:pPr>
        <w:pStyle w:val="Heading4"/>
        <w:numPr>
          <w:ilvl w:val="2"/>
          <w:numId w:val="9"/>
        </w:numPr>
        <w:tabs>
          <w:tab w:val="left" w:pos="1337"/>
        </w:tabs>
        <w:ind w:left="1337" w:hanging="629"/>
      </w:pPr>
      <w:r>
        <w:t>Flask</w:t>
      </w:r>
      <w:r w:rsidRPr="002F41FE">
        <w:t xml:space="preserve"> Architecture</w:t>
      </w:r>
    </w:p>
    <w:p w14:paraId="3435C77B" w14:textId="77777777" w:rsidR="00EB4162" w:rsidRPr="00BE66FB" w:rsidRDefault="00EB4162" w:rsidP="00EB4162">
      <w:pPr>
        <w:pStyle w:val="BodyText"/>
        <w:spacing w:before="159" w:line="360" w:lineRule="auto"/>
        <w:ind w:left="708" w:right="139" w:firstLine="153"/>
        <w:jc w:val="both"/>
        <w:rPr>
          <w:lang w:val="en-IN"/>
        </w:rPr>
      </w:pPr>
      <w:r w:rsidRPr="00BE66FB">
        <w:rPr>
          <w:lang w:val="en-IN"/>
        </w:rPr>
        <w:t>Flask framework is a micro web framework and does not enforce any specific architectural pattern. Developers are given the flexibility to design the application structure as per their project requirements. Flask provides several powerful features such as routing, template rendering, request and response handling, and session management that help in building well-structured web applications.</w:t>
      </w:r>
    </w:p>
    <w:p w14:paraId="0E327D0C" w14:textId="77777777" w:rsidR="00EB4162" w:rsidRDefault="00EB4162" w:rsidP="0053342F">
      <w:pPr>
        <w:pStyle w:val="ListParagraph"/>
        <w:numPr>
          <w:ilvl w:val="0"/>
          <w:numId w:val="7"/>
        </w:numPr>
        <w:tabs>
          <w:tab w:val="left" w:pos="1181"/>
        </w:tabs>
        <w:spacing w:before="3"/>
        <w:jc w:val="left"/>
        <w:rPr>
          <w:rFonts w:ascii="Arial MT" w:hAnsi="Arial MT"/>
          <w:sz w:val="24"/>
        </w:rPr>
      </w:pPr>
      <w:r w:rsidRPr="00AE06B2">
        <w:rPr>
          <w:sz w:val="24"/>
        </w:rPr>
        <w:t>Flask application begins with a single Flask object that acts as the application core.</w:t>
      </w:r>
    </w:p>
    <w:p w14:paraId="41F3F426" w14:textId="77777777" w:rsidR="00EB4162" w:rsidRDefault="00EB4162" w:rsidP="0053342F">
      <w:pPr>
        <w:pStyle w:val="ListParagraph"/>
        <w:numPr>
          <w:ilvl w:val="0"/>
          <w:numId w:val="7"/>
        </w:numPr>
        <w:tabs>
          <w:tab w:val="left" w:pos="1181"/>
        </w:tabs>
        <w:spacing w:before="137"/>
        <w:jc w:val="left"/>
        <w:rPr>
          <w:sz w:val="24"/>
        </w:rPr>
      </w:pPr>
      <w:r w:rsidRPr="00AE06B2">
        <w:rPr>
          <w:sz w:val="24"/>
        </w:rPr>
        <w:t>The application is structured into multiple routes, each handling a specific function (e.g., authentication, URL/email/file phishing detection).</w:t>
      </w:r>
    </w:p>
    <w:p w14:paraId="59D12E89" w14:textId="77777777" w:rsidR="00EF4EB2" w:rsidRDefault="00EF4EB2" w:rsidP="0053342F">
      <w:pPr>
        <w:pStyle w:val="ListParagraph"/>
        <w:numPr>
          <w:ilvl w:val="0"/>
          <w:numId w:val="7"/>
        </w:numPr>
        <w:tabs>
          <w:tab w:val="left" w:pos="1181"/>
        </w:tabs>
        <w:spacing w:before="137"/>
        <w:jc w:val="left"/>
        <w:rPr>
          <w:sz w:val="24"/>
        </w:rPr>
        <w:sectPr w:rsidR="00EF4EB2" w:rsidSect="00B0572E">
          <w:headerReference w:type="default" r:id="rId57"/>
          <w:footerReference w:type="default" r:id="rId58"/>
          <w:pgSz w:w="11910" w:h="16840"/>
          <w:pgMar w:top="1920" w:right="853" w:bottom="280" w:left="566" w:header="567" w:footer="947" w:gutter="0"/>
          <w:cols w:space="720"/>
          <w:docGrid w:linePitch="299"/>
        </w:sectPr>
      </w:pPr>
    </w:p>
    <w:p w14:paraId="46EA37E3" w14:textId="77777777" w:rsidR="00EB4162" w:rsidRDefault="00EB4162" w:rsidP="0053342F">
      <w:pPr>
        <w:pStyle w:val="ListParagraph"/>
        <w:numPr>
          <w:ilvl w:val="0"/>
          <w:numId w:val="7"/>
        </w:numPr>
        <w:tabs>
          <w:tab w:val="left" w:pos="1181"/>
        </w:tabs>
        <w:spacing w:before="137"/>
        <w:jc w:val="left"/>
        <w:rPr>
          <w:sz w:val="24"/>
        </w:rPr>
      </w:pPr>
      <w:r w:rsidRPr="00AE06B2">
        <w:rPr>
          <w:sz w:val="24"/>
        </w:rPr>
        <w:lastRenderedPageBreak/>
        <w:t>Each route maps to a view function that processes input, runs ML models, and returns results.</w:t>
      </w:r>
    </w:p>
    <w:p w14:paraId="226ED064" w14:textId="77777777" w:rsidR="00EB4162" w:rsidRDefault="00EB4162" w:rsidP="0053342F">
      <w:pPr>
        <w:pStyle w:val="ListParagraph"/>
        <w:numPr>
          <w:ilvl w:val="0"/>
          <w:numId w:val="7"/>
        </w:numPr>
        <w:tabs>
          <w:tab w:val="left" w:pos="1181"/>
        </w:tabs>
        <w:spacing w:before="139" w:line="360" w:lineRule="auto"/>
        <w:ind w:right="139"/>
        <w:jc w:val="left"/>
        <w:rPr>
          <w:sz w:val="24"/>
        </w:rPr>
      </w:pPr>
      <w:r w:rsidRPr="00AE06B2">
        <w:rPr>
          <w:sz w:val="24"/>
        </w:rPr>
        <w:t>Flask promotes composition by encapsulating features into modular routes or functions.</w:t>
      </w:r>
    </w:p>
    <w:p w14:paraId="0282DE26" w14:textId="77777777" w:rsidR="00750510" w:rsidRDefault="00750510" w:rsidP="00750510">
      <w:pPr>
        <w:pStyle w:val="ListParagraph"/>
        <w:tabs>
          <w:tab w:val="left" w:pos="1181"/>
        </w:tabs>
        <w:spacing w:before="139" w:line="360" w:lineRule="auto"/>
        <w:ind w:right="139" w:firstLine="0"/>
        <w:jc w:val="left"/>
        <w:rPr>
          <w:sz w:val="24"/>
        </w:rPr>
      </w:pPr>
    </w:p>
    <w:p w14:paraId="0CE0E61D" w14:textId="77777777" w:rsidR="00FF51ED" w:rsidRPr="00FF51ED" w:rsidRDefault="00EB4162" w:rsidP="0053342F">
      <w:pPr>
        <w:pStyle w:val="ListParagraph"/>
        <w:numPr>
          <w:ilvl w:val="0"/>
          <w:numId w:val="7"/>
        </w:numPr>
        <w:tabs>
          <w:tab w:val="left" w:pos="1181"/>
        </w:tabs>
        <w:spacing w:before="139" w:line="360" w:lineRule="auto"/>
        <w:ind w:right="139"/>
        <w:jc w:val="left"/>
        <w:rPr>
          <w:sz w:val="24"/>
        </w:rPr>
      </w:pPr>
      <w:r w:rsidRPr="00AE06B2">
        <w:rPr>
          <w:spacing w:val="-7"/>
          <w:sz w:val="24"/>
        </w:rPr>
        <w:t>HTML templates with Jinja2 are used for the user interface and are dynamically rendered with backend data.</w:t>
      </w:r>
    </w:p>
    <w:p w14:paraId="4BF4C022" w14:textId="34697887" w:rsidR="00FF51ED" w:rsidRPr="00FF51ED" w:rsidRDefault="00FF51ED" w:rsidP="0053342F">
      <w:pPr>
        <w:pStyle w:val="ListParagraph"/>
        <w:numPr>
          <w:ilvl w:val="0"/>
          <w:numId w:val="7"/>
        </w:numPr>
        <w:tabs>
          <w:tab w:val="left" w:pos="1181"/>
        </w:tabs>
        <w:spacing w:before="138" w:line="360" w:lineRule="auto"/>
        <w:ind w:right="139"/>
        <w:jc w:val="left"/>
        <w:rPr>
          <w:b/>
        </w:rPr>
      </w:pPr>
      <w:r>
        <w:rPr>
          <w:noProof/>
        </w:rPr>
        <w:drawing>
          <wp:anchor distT="0" distB="0" distL="114300" distR="114300" simplePos="0" relativeHeight="251916288" behindDoc="1" locked="0" layoutInCell="1" allowOverlap="1" wp14:anchorId="0BD6FC47" wp14:editId="1332B44B">
            <wp:simplePos x="0" y="0"/>
            <wp:positionH relativeFrom="column">
              <wp:posOffset>678180</wp:posOffset>
            </wp:positionH>
            <wp:positionV relativeFrom="paragraph">
              <wp:posOffset>751840</wp:posOffset>
            </wp:positionV>
            <wp:extent cx="5715000" cy="2545080"/>
            <wp:effectExtent l="0" t="0" r="0" b="7620"/>
            <wp:wrapThrough wrapText="bothSides">
              <wp:wrapPolygon edited="0">
                <wp:start x="0" y="0"/>
                <wp:lineTo x="0" y="21503"/>
                <wp:lineTo x="21528" y="21503"/>
                <wp:lineTo x="21528" y="0"/>
                <wp:lineTo x="0" y="0"/>
              </wp:wrapPolygon>
            </wp:wrapThrough>
            <wp:docPr id="63074393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43938" name="Picture 630743938"/>
                    <pic:cNvPicPr/>
                  </pic:nvPicPr>
                  <pic:blipFill>
                    <a:blip r:embed="rId59">
                      <a:extLst>
                        <a:ext uri="{28A0092B-C50C-407E-A947-70E740481C1C}">
                          <a14:useLocalDpi xmlns:a14="http://schemas.microsoft.com/office/drawing/2010/main" val="0"/>
                        </a:ext>
                      </a:extLst>
                    </a:blip>
                    <a:stretch>
                      <a:fillRect/>
                    </a:stretch>
                  </pic:blipFill>
                  <pic:spPr>
                    <a:xfrm>
                      <a:off x="0" y="0"/>
                      <a:ext cx="5715000" cy="2545080"/>
                    </a:xfrm>
                    <a:prstGeom prst="rect">
                      <a:avLst/>
                    </a:prstGeom>
                  </pic:spPr>
                </pic:pic>
              </a:graphicData>
            </a:graphic>
            <wp14:sizeRelH relativeFrom="margin">
              <wp14:pctWidth>0</wp14:pctWidth>
            </wp14:sizeRelH>
            <wp14:sizeRelV relativeFrom="margin">
              <wp14:pctHeight>0</wp14:pctHeight>
            </wp14:sizeRelV>
          </wp:anchor>
        </w:drawing>
      </w:r>
      <w:r w:rsidRPr="00FF51ED">
        <w:rPr>
          <w:sz w:val="24"/>
        </w:rPr>
        <w:t xml:space="preserve">React app can include third party component for specific purpose such as routing, animation, </w:t>
      </w:r>
      <w:proofErr w:type="spellStart"/>
      <w:r w:rsidRPr="00FF51ED">
        <w:rPr>
          <w:sz w:val="24"/>
        </w:rPr>
        <w:t>st</w:t>
      </w:r>
      <w:proofErr w:type="spellEnd"/>
      <w:r w:rsidRPr="00FF51ED">
        <w:rPr>
          <w:b/>
          <w:sz w:val="24"/>
        </w:rPr>
        <w:t xml:space="preserve"> </w:t>
      </w:r>
    </w:p>
    <w:p w14:paraId="18E20560" w14:textId="77777777" w:rsidR="00FF51ED" w:rsidRPr="00FF51ED" w:rsidRDefault="00FF51ED" w:rsidP="00FF51ED">
      <w:pPr>
        <w:pStyle w:val="ListParagraph"/>
        <w:tabs>
          <w:tab w:val="left" w:pos="1181"/>
        </w:tabs>
        <w:spacing w:before="138" w:line="360" w:lineRule="auto"/>
        <w:ind w:right="139" w:firstLine="0"/>
        <w:jc w:val="left"/>
        <w:rPr>
          <w:b/>
        </w:rPr>
      </w:pPr>
    </w:p>
    <w:p w14:paraId="5CD89686" w14:textId="65794DB7" w:rsidR="00FF51ED" w:rsidRPr="00FF51ED" w:rsidRDefault="00FF51ED" w:rsidP="00FF51ED">
      <w:pPr>
        <w:pStyle w:val="ListParagraph"/>
        <w:tabs>
          <w:tab w:val="left" w:pos="1181"/>
        </w:tabs>
        <w:spacing w:before="139" w:line="360" w:lineRule="auto"/>
        <w:ind w:right="139" w:firstLine="0"/>
        <w:jc w:val="left"/>
        <w:rPr>
          <w:sz w:val="24"/>
        </w:rPr>
      </w:pPr>
      <w:r>
        <w:rPr>
          <w:b/>
          <w:sz w:val="24"/>
        </w:rPr>
        <w:tab/>
      </w:r>
      <w:r>
        <w:rPr>
          <w:b/>
          <w:sz w:val="24"/>
        </w:rPr>
        <w:tab/>
      </w:r>
      <w:r>
        <w:rPr>
          <w:b/>
          <w:sz w:val="24"/>
        </w:rPr>
        <w:tab/>
      </w:r>
      <w:r>
        <w:rPr>
          <w:b/>
          <w:sz w:val="24"/>
        </w:rPr>
        <w:tab/>
      </w:r>
      <w:r w:rsidRPr="00FF51ED">
        <w:rPr>
          <w:b/>
          <w:sz w:val="24"/>
        </w:rPr>
        <w:t>Figure</w:t>
      </w:r>
      <w:r w:rsidRPr="00FF51ED">
        <w:rPr>
          <w:b/>
          <w:spacing w:val="-2"/>
          <w:sz w:val="24"/>
        </w:rPr>
        <w:t xml:space="preserve"> </w:t>
      </w:r>
      <w:r w:rsidRPr="00FF51ED">
        <w:rPr>
          <w:b/>
          <w:sz w:val="24"/>
        </w:rPr>
        <w:t>5.1</w:t>
      </w:r>
      <w:r w:rsidRPr="00FF51ED">
        <w:rPr>
          <w:b/>
          <w:spacing w:val="-1"/>
          <w:sz w:val="24"/>
        </w:rPr>
        <w:t xml:space="preserve"> </w:t>
      </w:r>
      <w:r w:rsidRPr="00FF51ED">
        <w:rPr>
          <w:b/>
          <w:sz w:val="24"/>
        </w:rPr>
        <w:t>–</w:t>
      </w:r>
      <w:r w:rsidRPr="00FF51ED">
        <w:rPr>
          <w:b/>
          <w:spacing w:val="-1"/>
          <w:sz w:val="24"/>
        </w:rPr>
        <w:t xml:space="preserve"> </w:t>
      </w:r>
      <w:r w:rsidRPr="00FF51ED">
        <w:rPr>
          <w:b/>
          <w:sz w:val="24"/>
        </w:rPr>
        <w:t>Structure</w:t>
      </w:r>
      <w:r w:rsidRPr="00FF51ED">
        <w:rPr>
          <w:b/>
          <w:spacing w:val="-2"/>
          <w:sz w:val="24"/>
        </w:rPr>
        <w:t xml:space="preserve"> </w:t>
      </w:r>
      <w:r w:rsidRPr="00FF51ED">
        <w:rPr>
          <w:b/>
          <w:sz w:val="24"/>
        </w:rPr>
        <w:t xml:space="preserve">of </w:t>
      </w:r>
      <w:proofErr w:type="spellStart"/>
      <w:r w:rsidRPr="00FF51ED">
        <w:rPr>
          <w:b/>
          <w:sz w:val="24"/>
        </w:rPr>
        <w:t>Flask</w:t>
      </w:r>
      <w:r w:rsidRPr="00FF51ED">
        <w:rPr>
          <w:b/>
          <w:spacing w:val="-2"/>
          <w:sz w:val="24"/>
        </w:rPr>
        <w:t>Application</w:t>
      </w:r>
      <w:proofErr w:type="spellEnd"/>
    </w:p>
    <w:p w14:paraId="1D0B65F9" w14:textId="77777777" w:rsidR="00FF51ED" w:rsidRDefault="00FF51ED" w:rsidP="00FF51ED">
      <w:pPr>
        <w:pStyle w:val="Heading4"/>
        <w:tabs>
          <w:tab w:val="left" w:pos="1337"/>
        </w:tabs>
        <w:ind w:firstLine="0"/>
      </w:pPr>
    </w:p>
    <w:p w14:paraId="7A990EC5" w14:textId="77777777" w:rsidR="00FF51ED" w:rsidRDefault="00FF51ED" w:rsidP="00FF51ED">
      <w:pPr>
        <w:pStyle w:val="Heading4"/>
        <w:tabs>
          <w:tab w:val="left" w:pos="1337"/>
        </w:tabs>
        <w:ind w:firstLine="0"/>
      </w:pPr>
    </w:p>
    <w:p w14:paraId="077BC022" w14:textId="31F4F297" w:rsidR="00FF51ED" w:rsidRDefault="00FF51ED" w:rsidP="0053342F">
      <w:pPr>
        <w:pStyle w:val="Heading4"/>
        <w:numPr>
          <w:ilvl w:val="2"/>
          <w:numId w:val="9"/>
        </w:numPr>
        <w:tabs>
          <w:tab w:val="left" w:pos="1337"/>
        </w:tabs>
        <w:ind w:left="1337" w:hanging="629"/>
      </w:pPr>
      <w:r>
        <w:t>The</w:t>
      </w:r>
      <w:r>
        <w:rPr>
          <w:spacing w:val="-2"/>
        </w:rPr>
        <w:t xml:space="preserve"> </w:t>
      </w:r>
      <w:r>
        <w:t>scikit learn library</w:t>
      </w:r>
    </w:p>
    <w:p w14:paraId="31867B6B" w14:textId="77777777" w:rsidR="00FF51ED" w:rsidRPr="006E384A" w:rsidRDefault="00FF51ED" w:rsidP="00FF51ED">
      <w:pPr>
        <w:pStyle w:val="BodyText"/>
        <w:spacing w:before="160" w:line="360" w:lineRule="auto"/>
        <w:ind w:left="708" w:right="144"/>
        <w:jc w:val="both"/>
        <w:rPr>
          <w:lang w:val="en-IN"/>
        </w:rPr>
      </w:pPr>
      <w:r w:rsidRPr="006E384A">
        <w:rPr>
          <w:lang w:val="en-IN"/>
        </w:rPr>
        <w:t>The scikit-learn module is a powerful and widely-used machine learning library in Python that provides simple and efficient tools for data mining and data analysis. It is built on top of popular libraries like NumPy, SciPy, and matplotlib, and it is designed to integrate seamlessly into Python-based machine learning pipelines, such as those built using the Flask framework.</w:t>
      </w:r>
    </w:p>
    <w:p w14:paraId="0F399203" w14:textId="77777777" w:rsidR="00FF51ED" w:rsidRPr="006E384A" w:rsidRDefault="00FF51ED" w:rsidP="00FF51ED">
      <w:pPr>
        <w:pStyle w:val="BodyText"/>
        <w:spacing w:before="160" w:line="360" w:lineRule="auto"/>
        <w:ind w:left="708" w:right="144"/>
        <w:jc w:val="both"/>
        <w:rPr>
          <w:lang w:val="en-IN"/>
        </w:rPr>
      </w:pPr>
      <w:r w:rsidRPr="006E384A">
        <w:rPr>
          <w:lang w:val="en-IN"/>
        </w:rPr>
        <w:t xml:space="preserve">The scikit-learn library offers a variety of machine learning algorithms and utilities that make it easy to build and evaluate predictive models. In the phishing detection system, it is primarily used for </w:t>
      </w:r>
      <w:r w:rsidRPr="006E384A">
        <w:rPr>
          <w:b/>
          <w:bCs/>
          <w:lang w:val="en-IN"/>
        </w:rPr>
        <w:t xml:space="preserve">email </w:t>
      </w:r>
      <w:r w:rsidRPr="006E384A">
        <w:rPr>
          <w:lang w:val="en-IN"/>
        </w:rPr>
        <w:t xml:space="preserve">phishing classification through TF-IDF vectorization and model training using classifiers such as </w:t>
      </w:r>
      <w:proofErr w:type="spellStart"/>
      <w:r w:rsidRPr="006E384A">
        <w:rPr>
          <w:lang w:val="en-IN"/>
        </w:rPr>
        <w:t>XGBoost</w:t>
      </w:r>
      <w:proofErr w:type="spellEnd"/>
      <w:r w:rsidRPr="006E384A">
        <w:rPr>
          <w:lang w:val="en-IN"/>
        </w:rPr>
        <w:t xml:space="preserve"> and Random Forest.</w:t>
      </w:r>
    </w:p>
    <w:p w14:paraId="2EA34446" w14:textId="77777777" w:rsidR="00FF51ED" w:rsidRDefault="00FF51ED" w:rsidP="00FF51ED">
      <w:pPr>
        <w:pStyle w:val="BodyText"/>
        <w:spacing w:before="160" w:line="360" w:lineRule="auto"/>
        <w:ind w:left="708" w:right="144"/>
        <w:jc w:val="both"/>
      </w:pPr>
      <w:r w:rsidRPr="006E384A">
        <w:t>Key components and functionalities used from scikit-learn include:</w:t>
      </w:r>
      <w:r>
        <w:t xml:space="preserve"> </w:t>
      </w:r>
    </w:p>
    <w:p w14:paraId="3EB4EF77" w14:textId="77777777" w:rsidR="00EF4EB2" w:rsidRDefault="00EF4EB2" w:rsidP="0053342F">
      <w:pPr>
        <w:pStyle w:val="ListParagraph"/>
        <w:numPr>
          <w:ilvl w:val="0"/>
          <w:numId w:val="8"/>
        </w:numPr>
        <w:tabs>
          <w:tab w:val="left" w:pos="1181"/>
        </w:tabs>
        <w:spacing w:line="360" w:lineRule="auto"/>
        <w:ind w:left="1179" w:right="147" w:hanging="357"/>
        <w:rPr>
          <w:b/>
          <w:bCs/>
          <w:sz w:val="24"/>
        </w:rPr>
        <w:sectPr w:rsidR="00EF4EB2" w:rsidSect="00B0572E">
          <w:footerReference w:type="default" r:id="rId60"/>
          <w:pgSz w:w="11910" w:h="16840"/>
          <w:pgMar w:top="1920" w:right="853" w:bottom="280" w:left="566" w:header="567" w:footer="947" w:gutter="0"/>
          <w:cols w:space="720"/>
          <w:docGrid w:linePitch="299"/>
        </w:sectPr>
      </w:pPr>
    </w:p>
    <w:p w14:paraId="487EFA56" w14:textId="77777777" w:rsidR="00FF51ED" w:rsidRPr="00000C2A" w:rsidRDefault="00FF51ED" w:rsidP="0053342F">
      <w:pPr>
        <w:pStyle w:val="ListParagraph"/>
        <w:numPr>
          <w:ilvl w:val="0"/>
          <w:numId w:val="8"/>
        </w:numPr>
        <w:tabs>
          <w:tab w:val="left" w:pos="1181"/>
        </w:tabs>
        <w:spacing w:line="360" w:lineRule="auto"/>
        <w:ind w:left="1179" w:right="147" w:hanging="357"/>
        <w:rPr>
          <w:sz w:val="24"/>
        </w:rPr>
      </w:pPr>
      <w:proofErr w:type="spellStart"/>
      <w:r w:rsidRPr="006E384A">
        <w:rPr>
          <w:b/>
          <w:bCs/>
          <w:sz w:val="24"/>
        </w:rPr>
        <w:lastRenderedPageBreak/>
        <w:t>TfidfVectorizer</w:t>
      </w:r>
      <w:proofErr w:type="spellEnd"/>
      <w:r w:rsidRPr="006E384A">
        <w:rPr>
          <w:sz w:val="24"/>
        </w:rPr>
        <w:t>:</w:t>
      </w:r>
      <w:r w:rsidRPr="006E384A">
        <w:rPr>
          <w:spacing w:val="-15"/>
          <w:sz w:val="24"/>
        </w:rPr>
        <w:t xml:space="preserve"> A feature extraction tool that converts raw text data into numerical vectors based on the Term Frequency-Inverse Document Frequency formula. It helps transform email text into a format suitable for model training</w:t>
      </w:r>
      <w:r>
        <w:rPr>
          <w:spacing w:val="-15"/>
          <w:sz w:val="24"/>
        </w:rPr>
        <w:t>.</w:t>
      </w:r>
    </w:p>
    <w:p w14:paraId="1F47D54B" w14:textId="3654BFF6" w:rsidR="00105507" w:rsidRPr="00EF4EB2" w:rsidRDefault="00FF51ED" w:rsidP="0053342F">
      <w:pPr>
        <w:pStyle w:val="ListParagraph"/>
        <w:numPr>
          <w:ilvl w:val="0"/>
          <w:numId w:val="8"/>
        </w:numPr>
        <w:tabs>
          <w:tab w:val="left" w:pos="1181"/>
        </w:tabs>
        <w:spacing w:line="360" w:lineRule="auto"/>
        <w:ind w:right="143"/>
        <w:rPr>
          <w:sz w:val="24"/>
        </w:rPr>
      </w:pPr>
      <w:proofErr w:type="spellStart"/>
      <w:r>
        <w:rPr>
          <w:b/>
          <w:bCs/>
          <w:sz w:val="24"/>
        </w:rPr>
        <w:t>t</w:t>
      </w:r>
      <w:r w:rsidRPr="006E384A">
        <w:rPr>
          <w:b/>
          <w:bCs/>
          <w:sz w:val="24"/>
        </w:rPr>
        <w:t>rain_test_split</w:t>
      </w:r>
      <w:proofErr w:type="spellEnd"/>
      <w:r w:rsidRPr="006E384A">
        <w:rPr>
          <w:b/>
          <w:sz w:val="24"/>
        </w:rPr>
        <w:t xml:space="preserve">: </w:t>
      </w:r>
      <w:r w:rsidRPr="006E384A">
        <w:rPr>
          <w:bCs/>
          <w:sz w:val="24"/>
        </w:rPr>
        <w:t>A utility function used to split datasets into training and testing subsets, helping evaluate model performance.</w:t>
      </w:r>
    </w:p>
    <w:p w14:paraId="037B955F" w14:textId="7C6F3057" w:rsidR="00FF51ED" w:rsidRPr="00EF4EB2" w:rsidRDefault="00105507" w:rsidP="0053342F">
      <w:pPr>
        <w:pStyle w:val="ListParagraph"/>
        <w:numPr>
          <w:ilvl w:val="0"/>
          <w:numId w:val="96"/>
        </w:numPr>
        <w:tabs>
          <w:tab w:val="left" w:pos="1181"/>
        </w:tabs>
        <w:spacing w:line="360" w:lineRule="auto"/>
        <w:ind w:left="1276" w:right="143" w:hanging="425"/>
        <w:rPr>
          <w:sz w:val="24"/>
          <w:szCs w:val="24"/>
        </w:rPr>
      </w:pPr>
      <w:r w:rsidRPr="00105507">
        <w:rPr>
          <w:b/>
          <w:bCs/>
          <w:sz w:val="24"/>
          <w:szCs w:val="24"/>
        </w:rPr>
        <w:t xml:space="preserve"> </w:t>
      </w:r>
      <w:proofErr w:type="spellStart"/>
      <w:r w:rsidR="00FF51ED" w:rsidRPr="00105507">
        <w:rPr>
          <w:b/>
          <w:bCs/>
          <w:sz w:val="24"/>
          <w:szCs w:val="24"/>
        </w:rPr>
        <w:t>Accuracy_score</w:t>
      </w:r>
      <w:proofErr w:type="spellEnd"/>
      <w:r w:rsidR="00FF51ED" w:rsidRPr="00105507">
        <w:rPr>
          <w:b/>
          <w:bCs/>
          <w:sz w:val="24"/>
          <w:szCs w:val="24"/>
        </w:rPr>
        <w:t xml:space="preserve">, </w:t>
      </w:r>
      <w:proofErr w:type="spellStart"/>
      <w:r w:rsidR="00FF51ED" w:rsidRPr="00105507">
        <w:rPr>
          <w:b/>
          <w:bCs/>
          <w:sz w:val="24"/>
          <w:szCs w:val="24"/>
        </w:rPr>
        <w:t>confusion_matrix</w:t>
      </w:r>
      <w:proofErr w:type="spellEnd"/>
      <w:r w:rsidR="00FF51ED" w:rsidRPr="00105507">
        <w:rPr>
          <w:b/>
          <w:bCs/>
          <w:sz w:val="24"/>
          <w:szCs w:val="24"/>
        </w:rPr>
        <w:t xml:space="preserve">, </w:t>
      </w:r>
      <w:proofErr w:type="spellStart"/>
      <w:r w:rsidR="00FF51ED" w:rsidRPr="00105507">
        <w:rPr>
          <w:b/>
          <w:bCs/>
          <w:sz w:val="24"/>
          <w:szCs w:val="24"/>
        </w:rPr>
        <w:t>classification_report</w:t>
      </w:r>
      <w:proofErr w:type="spellEnd"/>
      <w:r w:rsidR="00FF51ED" w:rsidRPr="00105507">
        <w:rPr>
          <w:b/>
          <w:sz w:val="24"/>
          <w:szCs w:val="24"/>
        </w:rPr>
        <w:t xml:space="preserve">: </w:t>
      </w:r>
      <w:r w:rsidR="00FF51ED" w:rsidRPr="00105507">
        <w:rPr>
          <w:bCs/>
          <w:sz w:val="24"/>
          <w:szCs w:val="24"/>
        </w:rPr>
        <w:t xml:space="preserve">These are metric tools used to measure the performance of classification models. They provide insight into how well the model </w:t>
      </w:r>
      <w:r w:rsidR="00EF4EB2">
        <w:rPr>
          <w:bCs/>
          <w:sz w:val="24"/>
          <w:szCs w:val="24"/>
        </w:rPr>
        <w:t>distinguishes between phishing and safe emails.</w:t>
      </w:r>
    </w:p>
    <w:p w14:paraId="0AE4BEC6" w14:textId="50A80845" w:rsidR="00FF51ED" w:rsidRPr="00105507" w:rsidRDefault="00FF51ED" w:rsidP="0053342F">
      <w:pPr>
        <w:pStyle w:val="ListParagraph"/>
        <w:numPr>
          <w:ilvl w:val="0"/>
          <w:numId w:val="96"/>
        </w:numPr>
        <w:tabs>
          <w:tab w:val="left" w:pos="1276"/>
        </w:tabs>
        <w:spacing w:line="360" w:lineRule="auto"/>
        <w:ind w:left="1276" w:right="145" w:hanging="425"/>
        <w:rPr>
          <w:sz w:val="24"/>
          <w:szCs w:val="24"/>
        </w:rPr>
      </w:pPr>
      <w:proofErr w:type="spellStart"/>
      <w:r w:rsidRPr="00105507">
        <w:rPr>
          <w:b/>
          <w:bCs/>
          <w:sz w:val="24"/>
          <w:szCs w:val="24"/>
        </w:rPr>
        <w:t>Cross_val_score</w:t>
      </w:r>
      <w:proofErr w:type="spellEnd"/>
      <w:r w:rsidRPr="00105507">
        <w:rPr>
          <w:b/>
          <w:sz w:val="24"/>
          <w:szCs w:val="24"/>
        </w:rPr>
        <w:t>:</w:t>
      </w:r>
      <w:r w:rsidRPr="00105507">
        <w:rPr>
          <w:sz w:val="24"/>
          <w:szCs w:val="24"/>
        </w:rPr>
        <w:t xml:space="preserve"> This function enables k-fold cross-validation, which helps assess the generalization capability of the trained model.</w:t>
      </w:r>
    </w:p>
    <w:p w14:paraId="2E6F1368" w14:textId="7EB5E747" w:rsidR="006A73A4" w:rsidRDefault="00FF51ED" w:rsidP="0053342F">
      <w:pPr>
        <w:pStyle w:val="ListParagraph"/>
        <w:numPr>
          <w:ilvl w:val="0"/>
          <w:numId w:val="96"/>
        </w:numPr>
        <w:tabs>
          <w:tab w:val="left" w:pos="1276"/>
        </w:tabs>
        <w:spacing w:before="137" w:line="360" w:lineRule="auto"/>
        <w:ind w:left="1276" w:right="144" w:hanging="425"/>
        <w:rPr>
          <w:sz w:val="24"/>
          <w:szCs w:val="24"/>
          <w:lang w:val="en-IN"/>
        </w:rPr>
      </w:pPr>
      <w:r w:rsidRPr="00105507">
        <w:rPr>
          <w:b/>
          <w:sz w:val="24"/>
          <w:szCs w:val="24"/>
        </w:rPr>
        <w:t>Pipeline</w:t>
      </w:r>
      <w:r w:rsidRPr="00105507">
        <w:rPr>
          <w:sz w:val="24"/>
          <w:szCs w:val="24"/>
        </w:rPr>
        <w:t>:</w:t>
      </w:r>
      <w:r w:rsidRPr="00105507">
        <w:rPr>
          <w:spacing w:val="-1"/>
          <w:sz w:val="24"/>
          <w:szCs w:val="24"/>
        </w:rPr>
        <w:t xml:space="preserve"> </w:t>
      </w:r>
      <w:r w:rsidRPr="00105507">
        <w:rPr>
          <w:sz w:val="24"/>
          <w:szCs w:val="24"/>
        </w:rPr>
        <w:t>A high-level interface for bundling preprocessing and modeling steps, which ensures reproducibility and cleaner code structure.</w:t>
      </w:r>
      <w:r w:rsidRPr="00105507">
        <w:rPr>
          <w:sz w:val="24"/>
          <w:szCs w:val="24"/>
          <w:lang w:val="en-IN" w:eastAsia="en-IN"/>
        </w:rPr>
        <w:t xml:space="preserve"> </w:t>
      </w:r>
      <w:r w:rsidRPr="00105507">
        <w:rPr>
          <w:sz w:val="24"/>
          <w:szCs w:val="24"/>
          <w:lang w:val="en-IN"/>
        </w:rPr>
        <w:t xml:space="preserve">In addition to these core utilities, scikit-learn integrates well with serialization libraries like </w:t>
      </w:r>
      <w:proofErr w:type="spellStart"/>
      <w:r w:rsidRPr="00105507">
        <w:rPr>
          <w:b/>
          <w:bCs/>
          <w:sz w:val="24"/>
          <w:szCs w:val="24"/>
          <w:lang w:val="en-IN"/>
        </w:rPr>
        <w:t>joblib</w:t>
      </w:r>
      <w:proofErr w:type="spellEnd"/>
      <w:r w:rsidRPr="00105507">
        <w:rPr>
          <w:sz w:val="24"/>
          <w:szCs w:val="24"/>
          <w:lang w:val="en-IN"/>
        </w:rPr>
        <w:t xml:space="preserve"> to save trained models and vectorizers for later use in real-time Flask applications</w:t>
      </w:r>
      <w:r w:rsidR="00EF4EB2">
        <w:rPr>
          <w:sz w:val="24"/>
          <w:szCs w:val="24"/>
          <w:lang w:val="en-IN"/>
        </w:rPr>
        <w:t>.</w:t>
      </w:r>
    </w:p>
    <w:p w14:paraId="78AD53EA" w14:textId="77777777" w:rsidR="00EF4EB2" w:rsidRDefault="00EF4EB2" w:rsidP="00EF4EB2">
      <w:pPr>
        <w:pStyle w:val="ListParagraph"/>
        <w:tabs>
          <w:tab w:val="left" w:pos="1276"/>
        </w:tabs>
        <w:spacing w:before="137" w:line="360" w:lineRule="auto"/>
        <w:ind w:left="1276" w:right="144" w:firstLine="0"/>
        <w:rPr>
          <w:sz w:val="24"/>
          <w:szCs w:val="24"/>
          <w:lang w:val="en-IN"/>
        </w:rPr>
      </w:pPr>
    </w:p>
    <w:p w14:paraId="224D19A8" w14:textId="77777777" w:rsidR="00EF4EB2" w:rsidRDefault="00EF4EB2" w:rsidP="0053342F">
      <w:pPr>
        <w:pStyle w:val="Heading4"/>
        <w:numPr>
          <w:ilvl w:val="2"/>
          <w:numId w:val="9"/>
        </w:numPr>
        <w:tabs>
          <w:tab w:val="left" w:pos="1337"/>
        </w:tabs>
        <w:ind w:left="1337" w:hanging="629"/>
      </w:pPr>
      <w:r>
        <w:t xml:space="preserve">The </w:t>
      </w:r>
      <w:proofErr w:type="spellStart"/>
      <w:r>
        <w:t>Joblib</w:t>
      </w:r>
      <w:proofErr w:type="spellEnd"/>
      <w:r>
        <w:t xml:space="preserve"> Serialization Library</w:t>
      </w:r>
    </w:p>
    <w:p w14:paraId="02DE1056" w14:textId="77777777" w:rsidR="00EF4EB2" w:rsidRPr="00C06EB0" w:rsidRDefault="00EF4EB2" w:rsidP="00EF4EB2">
      <w:pPr>
        <w:pStyle w:val="BodyText"/>
        <w:spacing w:before="159" w:line="360" w:lineRule="auto"/>
        <w:ind w:left="720" w:right="142" w:firstLine="617"/>
        <w:jc w:val="both"/>
        <w:rPr>
          <w:spacing w:val="-2"/>
          <w:sz w:val="26"/>
          <w:szCs w:val="26"/>
        </w:rPr>
      </w:pPr>
      <w:r w:rsidRPr="00E92226">
        <w:rPr>
          <w:spacing w:val="-2"/>
        </w:rPr>
        <w:t xml:space="preserve">The </w:t>
      </w:r>
      <w:proofErr w:type="spellStart"/>
      <w:r w:rsidRPr="00E92226">
        <w:rPr>
          <w:spacing w:val="-2"/>
        </w:rPr>
        <w:t>joblib</w:t>
      </w:r>
      <w:proofErr w:type="spellEnd"/>
      <w:r w:rsidRPr="00E92226">
        <w:rPr>
          <w:spacing w:val="-2"/>
        </w:rPr>
        <w:t xml:space="preserve"> library is a Python library used for the efficient serialization and deserialization of large Python objects, particularly those used in scientific computing and machine learning. In the context of this phishing detection system, the </w:t>
      </w:r>
      <w:proofErr w:type="spellStart"/>
      <w:r w:rsidRPr="00E92226">
        <w:rPr>
          <w:spacing w:val="-2"/>
        </w:rPr>
        <w:t>joblib</w:t>
      </w:r>
      <w:proofErr w:type="spellEnd"/>
      <w:r w:rsidRPr="00E92226">
        <w:rPr>
          <w:spacing w:val="-2"/>
        </w:rPr>
        <w:t xml:space="preserve"> library is primarily used to save and load machine learning models and vectorizers, ensuring they can be reused in real-time prediction without retraining every time the application is run.</w:t>
      </w:r>
    </w:p>
    <w:p w14:paraId="1C255F9A" w14:textId="77777777" w:rsidR="00EF4EB2" w:rsidRPr="00C06EB0" w:rsidRDefault="00EF4EB2" w:rsidP="0053342F">
      <w:pPr>
        <w:pStyle w:val="ListParagraph"/>
        <w:numPr>
          <w:ilvl w:val="3"/>
          <w:numId w:val="9"/>
        </w:numPr>
        <w:tabs>
          <w:tab w:val="left" w:pos="1428"/>
        </w:tabs>
        <w:spacing w:before="1"/>
        <w:rPr>
          <w:b/>
          <w:sz w:val="26"/>
          <w:szCs w:val="26"/>
        </w:rPr>
      </w:pPr>
      <w:r w:rsidRPr="00C06EB0">
        <w:rPr>
          <w:b/>
          <w:spacing w:val="-2"/>
          <w:sz w:val="26"/>
          <w:szCs w:val="26"/>
        </w:rPr>
        <w:t xml:space="preserve">Role of </w:t>
      </w:r>
      <w:proofErr w:type="spellStart"/>
      <w:r w:rsidRPr="00C06EB0">
        <w:rPr>
          <w:b/>
          <w:spacing w:val="-2"/>
          <w:sz w:val="26"/>
          <w:szCs w:val="26"/>
        </w:rPr>
        <w:t>Joblib</w:t>
      </w:r>
      <w:proofErr w:type="spellEnd"/>
      <w:r w:rsidRPr="00C06EB0">
        <w:rPr>
          <w:b/>
          <w:spacing w:val="-2"/>
          <w:sz w:val="26"/>
          <w:szCs w:val="26"/>
        </w:rPr>
        <w:t xml:space="preserve"> in Flask</w:t>
      </w:r>
    </w:p>
    <w:p w14:paraId="60D15ECD" w14:textId="77777777" w:rsidR="00EF4EB2" w:rsidRDefault="00EF4EB2" w:rsidP="0053342F">
      <w:pPr>
        <w:pStyle w:val="ListParagraph"/>
        <w:numPr>
          <w:ilvl w:val="4"/>
          <w:numId w:val="9"/>
        </w:numPr>
        <w:tabs>
          <w:tab w:val="left" w:pos="1181"/>
        </w:tabs>
        <w:spacing w:before="137" w:line="360" w:lineRule="auto"/>
        <w:ind w:right="145"/>
        <w:rPr>
          <w:sz w:val="24"/>
        </w:rPr>
      </w:pPr>
      <w:r w:rsidRPr="00487597">
        <w:rPr>
          <w:b/>
          <w:bCs/>
          <w:sz w:val="24"/>
        </w:rPr>
        <w:t>Model Persistence</w:t>
      </w:r>
      <w:r w:rsidRPr="00487597">
        <w:rPr>
          <w:sz w:val="24"/>
        </w:rPr>
        <w:t xml:space="preserve">: Saves trained machine learning models (like </w:t>
      </w:r>
      <w:proofErr w:type="spellStart"/>
      <w:r w:rsidRPr="00487597">
        <w:rPr>
          <w:sz w:val="24"/>
        </w:rPr>
        <w:t>XGBoost</w:t>
      </w:r>
      <w:proofErr w:type="spellEnd"/>
      <w:r w:rsidRPr="00487597">
        <w:rPr>
          <w:sz w:val="24"/>
        </w:rPr>
        <w:t>) and vectorizers (like TF-IDF) to disk using .</w:t>
      </w:r>
      <w:proofErr w:type="spellStart"/>
      <w:r w:rsidRPr="00487597">
        <w:rPr>
          <w:sz w:val="24"/>
        </w:rPr>
        <w:t>pkl</w:t>
      </w:r>
      <w:proofErr w:type="spellEnd"/>
      <w:r w:rsidRPr="00487597">
        <w:rPr>
          <w:sz w:val="24"/>
        </w:rPr>
        <w:t xml:space="preserve"> files.</w:t>
      </w:r>
    </w:p>
    <w:p w14:paraId="5B2ED6BB" w14:textId="77777777" w:rsidR="00EF4EB2" w:rsidRDefault="00EF4EB2" w:rsidP="0053342F">
      <w:pPr>
        <w:pStyle w:val="ListParagraph"/>
        <w:numPr>
          <w:ilvl w:val="4"/>
          <w:numId w:val="9"/>
        </w:numPr>
        <w:tabs>
          <w:tab w:val="left" w:pos="1181"/>
        </w:tabs>
        <w:spacing w:line="362" w:lineRule="auto"/>
        <w:ind w:right="148"/>
        <w:jc w:val="left"/>
        <w:rPr>
          <w:sz w:val="24"/>
        </w:rPr>
      </w:pPr>
      <w:r w:rsidRPr="00487597">
        <w:rPr>
          <w:b/>
          <w:bCs/>
          <w:sz w:val="24"/>
        </w:rPr>
        <w:t>Efficient Loading</w:t>
      </w:r>
      <w:r w:rsidRPr="00487597">
        <w:rPr>
          <w:sz w:val="24"/>
        </w:rPr>
        <w:t>: Allows Flask to load pre-trained models instantly at runtime without re-training.</w:t>
      </w:r>
    </w:p>
    <w:p w14:paraId="2EF0B23B" w14:textId="77777777" w:rsidR="00EF4EB2" w:rsidRDefault="00EF4EB2" w:rsidP="0053342F">
      <w:pPr>
        <w:pStyle w:val="ListParagraph"/>
        <w:numPr>
          <w:ilvl w:val="4"/>
          <w:numId w:val="9"/>
        </w:numPr>
        <w:tabs>
          <w:tab w:val="left" w:pos="1181"/>
        </w:tabs>
        <w:spacing w:line="360" w:lineRule="auto"/>
        <w:ind w:right="140"/>
        <w:jc w:val="left"/>
        <w:rPr>
          <w:sz w:val="24"/>
        </w:rPr>
      </w:pPr>
      <w:r w:rsidRPr="00487597">
        <w:rPr>
          <w:b/>
          <w:bCs/>
          <w:sz w:val="24"/>
        </w:rPr>
        <w:t>Integration with Routes</w:t>
      </w:r>
      <w:r w:rsidRPr="00487597">
        <w:rPr>
          <w:sz w:val="24"/>
        </w:rPr>
        <w:t>: Used in Flask route handlers (e.g., /</w:t>
      </w:r>
      <w:proofErr w:type="spellStart"/>
      <w:r w:rsidRPr="00487597">
        <w:rPr>
          <w:sz w:val="24"/>
        </w:rPr>
        <w:t>emailpred</w:t>
      </w:r>
      <w:proofErr w:type="spellEnd"/>
      <w:r w:rsidRPr="00487597">
        <w:rPr>
          <w:sz w:val="24"/>
        </w:rPr>
        <w:t>) to load models and make predictions based on user input.</w:t>
      </w:r>
    </w:p>
    <w:p w14:paraId="62F2434B" w14:textId="77777777" w:rsidR="00EF4EB2" w:rsidRPr="00487597" w:rsidRDefault="00EF4EB2" w:rsidP="0053342F">
      <w:pPr>
        <w:pStyle w:val="ListParagraph"/>
        <w:numPr>
          <w:ilvl w:val="4"/>
          <w:numId w:val="9"/>
        </w:numPr>
        <w:tabs>
          <w:tab w:val="left" w:pos="1181"/>
        </w:tabs>
        <w:spacing w:line="360" w:lineRule="auto"/>
        <w:ind w:right="144"/>
        <w:rPr>
          <w:sz w:val="24"/>
          <w:lang w:val="en-IN"/>
        </w:rPr>
      </w:pPr>
      <w:r w:rsidRPr="00487597">
        <w:rPr>
          <w:b/>
          <w:bCs/>
          <w:sz w:val="24"/>
          <w:lang w:val="en-IN"/>
        </w:rPr>
        <w:t>Supports Reusability</w:t>
      </w:r>
      <w:r w:rsidRPr="00487597">
        <w:rPr>
          <w:sz w:val="24"/>
          <w:lang w:val="en-IN"/>
        </w:rPr>
        <w:t>: Enables reusing the same model across different modules or deployment environments.</w:t>
      </w:r>
    </w:p>
    <w:p w14:paraId="2BCB5ADE" w14:textId="72F01FDD" w:rsidR="00EF4EB2" w:rsidRPr="00E932CA" w:rsidRDefault="00EF4EB2" w:rsidP="0053342F">
      <w:pPr>
        <w:pStyle w:val="ListParagraph"/>
        <w:numPr>
          <w:ilvl w:val="4"/>
          <w:numId w:val="9"/>
        </w:numPr>
        <w:tabs>
          <w:tab w:val="left" w:pos="1181"/>
        </w:tabs>
        <w:spacing w:line="360" w:lineRule="auto"/>
        <w:ind w:right="144"/>
        <w:jc w:val="left"/>
        <w:rPr>
          <w:sz w:val="24"/>
        </w:rPr>
      </w:pPr>
      <w:r w:rsidRPr="00487597">
        <w:rPr>
          <w:b/>
          <w:bCs/>
          <w:sz w:val="24"/>
        </w:rPr>
        <w:t>Simplifies Deployment</w:t>
      </w:r>
      <w:r w:rsidRPr="00487597">
        <w:rPr>
          <w:sz w:val="24"/>
        </w:rPr>
        <w:t>: Makes production deployment easier, as trained models can be shipped with the app and loaded as needed.</w:t>
      </w:r>
      <w:r w:rsidRPr="00487597">
        <w:rPr>
          <w:sz w:val="24"/>
          <w:lang w:val="en-IN"/>
        </w:rPr>
        <w:t xml:space="preserve">  </w:t>
      </w:r>
    </w:p>
    <w:p w14:paraId="70F23A62" w14:textId="77777777" w:rsidR="00E932CA" w:rsidRDefault="00E932CA" w:rsidP="0053342F">
      <w:pPr>
        <w:pStyle w:val="ListParagraph"/>
        <w:numPr>
          <w:ilvl w:val="3"/>
          <w:numId w:val="9"/>
        </w:numPr>
        <w:tabs>
          <w:tab w:val="left" w:pos="1428"/>
        </w:tabs>
        <w:spacing w:before="1"/>
        <w:rPr>
          <w:b/>
          <w:spacing w:val="-2"/>
          <w:sz w:val="26"/>
          <w:szCs w:val="26"/>
        </w:rPr>
        <w:sectPr w:rsidR="00E932CA" w:rsidSect="00B0572E">
          <w:footerReference w:type="default" r:id="rId61"/>
          <w:pgSz w:w="11910" w:h="16840"/>
          <w:pgMar w:top="1920" w:right="853" w:bottom="280" w:left="566" w:header="567" w:footer="947" w:gutter="0"/>
          <w:cols w:space="720"/>
          <w:docGrid w:linePitch="299"/>
        </w:sectPr>
      </w:pPr>
    </w:p>
    <w:p w14:paraId="119ACC5E" w14:textId="128CBB2C" w:rsidR="00670E14" w:rsidRPr="00C06EB0" w:rsidRDefault="00C06EB0" w:rsidP="0053342F">
      <w:pPr>
        <w:pStyle w:val="ListParagraph"/>
        <w:numPr>
          <w:ilvl w:val="3"/>
          <w:numId w:val="9"/>
        </w:numPr>
        <w:tabs>
          <w:tab w:val="left" w:pos="1428"/>
        </w:tabs>
        <w:spacing w:before="1"/>
        <w:rPr>
          <w:b/>
          <w:sz w:val="26"/>
          <w:szCs w:val="26"/>
        </w:rPr>
      </w:pPr>
      <w:r w:rsidRPr="00C06EB0">
        <w:rPr>
          <w:b/>
          <w:spacing w:val="-2"/>
          <w:sz w:val="26"/>
          <w:szCs w:val="26"/>
        </w:rPr>
        <w:lastRenderedPageBreak/>
        <w:t>Features</w:t>
      </w:r>
    </w:p>
    <w:p w14:paraId="3343235B" w14:textId="77777777" w:rsidR="003B4C5F" w:rsidRDefault="003B4C5F" w:rsidP="0053342F">
      <w:pPr>
        <w:pStyle w:val="ListParagraph"/>
        <w:numPr>
          <w:ilvl w:val="4"/>
          <w:numId w:val="9"/>
        </w:numPr>
        <w:tabs>
          <w:tab w:val="left" w:pos="1181"/>
        </w:tabs>
        <w:spacing w:before="132" w:line="360" w:lineRule="auto"/>
        <w:ind w:right="147"/>
        <w:jc w:val="left"/>
        <w:rPr>
          <w:sz w:val="24"/>
        </w:rPr>
      </w:pPr>
      <w:r w:rsidRPr="00487597">
        <w:rPr>
          <w:b/>
          <w:bCs/>
          <w:sz w:val="24"/>
        </w:rPr>
        <w:t>Efficient Serialization</w:t>
      </w:r>
      <w:r w:rsidRPr="00487597">
        <w:rPr>
          <w:sz w:val="24"/>
        </w:rPr>
        <w:t xml:space="preserve">: </w:t>
      </w:r>
      <w:proofErr w:type="spellStart"/>
      <w:r w:rsidRPr="00487597">
        <w:rPr>
          <w:sz w:val="24"/>
        </w:rPr>
        <w:t>Joblib</w:t>
      </w:r>
      <w:proofErr w:type="spellEnd"/>
      <w:r w:rsidRPr="00487597">
        <w:rPr>
          <w:sz w:val="24"/>
        </w:rPr>
        <w:t xml:space="preserve"> is optimized for saving large NumPy arrays, making it ideal for scikit-learn models and vectorizers.</w:t>
      </w:r>
    </w:p>
    <w:p w14:paraId="31B03639" w14:textId="77777777" w:rsidR="003B4C5F" w:rsidRDefault="003B4C5F" w:rsidP="0053342F">
      <w:pPr>
        <w:pStyle w:val="ListParagraph"/>
        <w:numPr>
          <w:ilvl w:val="4"/>
          <w:numId w:val="9"/>
        </w:numPr>
        <w:tabs>
          <w:tab w:val="left" w:pos="1181"/>
        </w:tabs>
        <w:spacing w:line="362" w:lineRule="auto"/>
        <w:ind w:right="143"/>
        <w:jc w:val="left"/>
        <w:rPr>
          <w:sz w:val="24"/>
        </w:rPr>
      </w:pPr>
      <w:r w:rsidRPr="00487597">
        <w:rPr>
          <w:b/>
          <w:bCs/>
          <w:sz w:val="24"/>
        </w:rPr>
        <w:t>Fast Loading</w:t>
      </w:r>
      <w:r w:rsidRPr="00487597">
        <w:rPr>
          <w:sz w:val="24"/>
        </w:rPr>
        <w:t>: Models and preprocessing pipelines can be reloaded quickly, supporting real-time inference in web applications.</w:t>
      </w:r>
    </w:p>
    <w:p w14:paraId="501CEC37" w14:textId="77777777" w:rsidR="003B4C5F" w:rsidRDefault="003B4C5F" w:rsidP="0053342F">
      <w:pPr>
        <w:pStyle w:val="ListParagraph"/>
        <w:numPr>
          <w:ilvl w:val="4"/>
          <w:numId w:val="9"/>
        </w:numPr>
        <w:tabs>
          <w:tab w:val="left" w:pos="1181"/>
        </w:tabs>
        <w:spacing w:line="360" w:lineRule="auto"/>
        <w:ind w:right="144"/>
        <w:jc w:val="left"/>
        <w:rPr>
          <w:sz w:val="24"/>
        </w:rPr>
      </w:pPr>
      <w:r w:rsidRPr="00487597">
        <w:rPr>
          <w:b/>
          <w:bCs/>
          <w:sz w:val="24"/>
        </w:rPr>
        <w:t>Compression Support</w:t>
      </w:r>
      <w:r w:rsidRPr="00487597">
        <w:rPr>
          <w:sz w:val="24"/>
        </w:rPr>
        <w:t>: Offers built-in compression to reduce file size while preserving speed.</w:t>
      </w:r>
    </w:p>
    <w:p w14:paraId="009EED13" w14:textId="77777777" w:rsidR="003B4C5F" w:rsidRDefault="003B4C5F" w:rsidP="0053342F">
      <w:pPr>
        <w:pStyle w:val="ListParagraph"/>
        <w:numPr>
          <w:ilvl w:val="4"/>
          <w:numId w:val="9"/>
        </w:numPr>
        <w:tabs>
          <w:tab w:val="left" w:pos="1181"/>
        </w:tabs>
        <w:spacing w:line="360" w:lineRule="auto"/>
        <w:ind w:right="141"/>
        <w:jc w:val="left"/>
        <w:rPr>
          <w:sz w:val="24"/>
        </w:rPr>
      </w:pPr>
      <w:r w:rsidRPr="00487597">
        <w:rPr>
          <w:b/>
          <w:bCs/>
          <w:sz w:val="24"/>
        </w:rPr>
        <w:t>Compatibility</w:t>
      </w:r>
      <w:r w:rsidRPr="00487597">
        <w:rPr>
          <w:sz w:val="24"/>
        </w:rPr>
        <w:t xml:space="preserve">: Seamlessly works with most machine learning libraries such as scikit-learn, </w:t>
      </w:r>
      <w:proofErr w:type="spellStart"/>
      <w:r w:rsidRPr="00487597">
        <w:rPr>
          <w:sz w:val="24"/>
        </w:rPr>
        <w:t>XGBoost</w:t>
      </w:r>
      <w:proofErr w:type="spellEnd"/>
      <w:r w:rsidRPr="00487597">
        <w:rPr>
          <w:sz w:val="24"/>
        </w:rPr>
        <w:t>, and even custom-built Python classes.</w:t>
      </w:r>
    </w:p>
    <w:p w14:paraId="24629D40" w14:textId="2FD41B33" w:rsidR="00670E14" w:rsidRPr="00C06EB0" w:rsidRDefault="00C06EB0" w:rsidP="0053342F">
      <w:pPr>
        <w:pStyle w:val="ListParagraph"/>
        <w:numPr>
          <w:ilvl w:val="3"/>
          <w:numId w:val="9"/>
        </w:numPr>
        <w:tabs>
          <w:tab w:val="left" w:pos="1428"/>
        </w:tabs>
        <w:spacing w:before="1"/>
        <w:rPr>
          <w:b/>
          <w:spacing w:val="-2"/>
          <w:sz w:val="26"/>
          <w:szCs w:val="26"/>
        </w:rPr>
      </w:pPr>
      <w:r w:rsidRPr="00C06EB0">
        <w:rPr>
          <w:b/>
          <w:spacing w:val="-2"/>
          <w:sz w:val="26"/>
          <w:szCs w:val="26"/>
        </w:rPr>
        <w:t>Benefits</w:t>
      </w:r>
    </w:p>
    <w:p w14:paraId="4EB89D14" w14:textId="77777777" w:rsidR="00C06EB0" w:rsidRPr="00C06EB0" w:rsidRDefault="00C06EB0" w:rsidP="0053342F">
      <w:pPr>
        <w:pStyle w:val="ListParagraph"/>
        <w:numPr>
          <w:ilvl w:val="4"/>
          <w:numId w:val="9"/>
        </w:numPr>
        <w:tabs>
          <w:tab w:val="left" w:pos="1181"/>
        </w:tabs>
        <w:spacing w:before="132" w:line="360" w:lineRule="auto"/>
        <w:ind w:right="147"/>
        <w:jc w:val="left"/>
        <w:rPr>
          <w:sz w:val="24"/>
        </w:rPr>
      </w:pPr>
      <w:r w:rsidRPr="00C06EB0">
        <w:rPr>
          <w:b/>
          <w:bCs/>
          <w:sz w:val="24"/>
        </w:rPr>
        <w:t xml:space="preserve">Persistent Model Storage: </w:t>
      </w:r>
      <w:r w:rsidRPr="00C06EB0">
        <w:rPr>
          <w:sz w:val="24"/>
        </w:rPr>
        <w:t>Enables saving trained models to disk so they can be reloaded without retraining.</w:t>
      </w:r>
    </w:p>
    <w:p w14:paraId="1B6EF6B6" w14:textId="77777777" w:rsidR="00C06EB0" w:rsidRPr="00C06EB0" w:rsidRDefault="00C06EB0" w:rsidP="0053342F">
      <w:pPr>
        <w:pStyle w:val="ListParagraph"/>
        <w:numPr>
          <w:ilvl w:val="4"/>
          <w:numId w:val="9"/>
        </w:numPr>
        <w:tabs>
          <w:tab w:val="left" w:pos="1181"/>
        </w:tabs>
        <w:spacing w:before="132" w:line="360" w:lineRule="auto"/>
        <w:ind w:right="147"/>
        <w:jc w:val="left"/>
        <w:rPr>
          <w:sz w:val="24"/>
        </w:rPr>
      </w:pPr>
      <w:r w:rsidRPr="00C06EB0">
        <w:rPr>
          <w:sz w:val="24"/>
        </w:rPr>
        <w:t>Improved Performance: Reduces startup time by avoiding retraining or reinitializing models during app runtime.</w:t>
      </w:r>
    </w:p>
    <w:p w14:paraId="0AFB73EB" w14:textId="77777777" w:rsidR="00C06EB0" w:rsidRPr="00C06EB0" w:rsidRDefault="00C06EB0" w:rsidP="0053342F">
      <w:pPr>
        <w:pStyle w:val="ListParagraph"/>
        <w:numPr>
          <w:ilvl w:val="4"/>
          <w:numId w:val="9"/>
        </w:numPr>
        <w:tabs>
          <w:tab w:val="left" w:pos="1181"/>
        </w:tabs>
        <w:spacing w:before="132" w:line="360" w:lineRule="auto"/>
        <w:ind w:right="147"/>
        <w:jc w:val="left"/>
        <w:rPr>
          <w:sz w:val="24"/>
        </w:rPr>
      </w:pPr>
      <w:r w:rsidRPr="00C06EB0">
        <w:rPr>
          <w:sz w:val="24"/>
        </w:rPr>
        <w:t>Simplifies Deployment: Makes deploying ML models in production (e.g., via Flask) straightforward and efficient.</w:t>
      </w:r>
    </w:p>
    <w:p w14:paraId="6B9AC301" w14:textId="77777777" w:rsidR="00C06EB0" w:rsidRPr="00C06EB0" w:rsidRDefault="00C06EB0" w:rsidP="0053342F">
      <w:pPr>
        <w:pStyle w:val="ListParagraph"/>
        <w:numPr>
          <w:ilvl w:val="4"/>
          <w:numId w:val="9"/>
        </w:numPr>
        <w:tabs>
          <w:tab w:val="left" w:pos="1181"/>
        </w:tabs>
        <w:spacing w:before="132" w:line="360" w:lineRule="auto"/>
        <w:ind w:right="147"/>
        <w:jc w:val="left"/>
        <w:rPr>
          <w:sz w:val="24"/>
        </w:rPr>
      </w:pPr>
      <w:r w:rsidRPr="00C06EB0">
        <w:rPr>
          <w:sz w:val="24"/>
        </w:rPr>
        <w:t>Reusable Pipelines: Entire preprocessing and model pipelines can be saved and reused across multiple applications or environment.</w:t>
      </w:r>
    </w:p>
    <w:p w14:paraId="301ECAC3" w14:textId="77777777" w:rsidR="00670E14" w:rsidRDefault="00670E14">
      <w:pPr>
        <w:pStyle w:val="BodyText"/>
        <w:spacing w:before="134"/>
      </w:pPr>
    </w:p>
    <w:p w14:paraId="3F4DC226" w14:textId="77777777" w:rsidR="00182682" w:rsidRDefault="00182682" w:rsidP="0053342F">
      <w:pPr>
        <w:pStyle w:val="Heading3"/>
        <w:numPr>
          <w:ilvl w:val="1"/>
          <w:numId w:val="61"/>
        </w:numPr>
        <w:tabs>
          <w:tab w:val="left" w:pos="1186"/>
        </w:tabs>
      </w:pPr>
      <w:r>
        <w:t>Machine Learning Models</w:t>
      </w:r>
    </w:p>
    <w:p w14:paraId="7ECA4D2F" w14:textId="77777777" w:rsidR="00214566" w:rsidRPr="00492B7A" w:rsidRDefault="00214566" w:rsidP="00214566">
      <w:pPr>
        <w:pStyle w:val="BodyText"/>
        <w:spacing w:before="185" w:line="360" w:lineRule="auto"/>
        <w:ind w:left="708" w:right="158" w:firstLine="873"/>
        <w:jc w:val="both"/>
        <w:rPr>
          <w:lang w:val="en-IN"/>
        </w:rPr>
      </w:pPr>
      <w:r w:rsidRPr="00492B7A">
        <w:t>Machine learning models are algorithms that learn patterns from historical data to make predictions or classifications without being explicitly programmed. In the phishing detection system, machine learning models play a central role in analyzing and classifying emails and files based on learned behavior from labeled datasets. These models are trained using features extracted from input data—such as the content of an email or the structure of a file</w:t>
      </w:r>
      <w:r>
        <w:t xml:space="preserve"> </w:t>
      </w:r>
      <w:r w:rsidRPr="00492B7A">
        <w:t>and are then used to detect whether the input is malicious or safe.</w:t>
      </w:r>
      <w:r w:rsidRPr="00492B7A">
        <w:rPr>
          <w:lang w:val="en-IN" w:eastAsia="en-IN"/>
        </w:rPr>
        <w:t xml:space="preserve"> </w:t>
      </w:r>
      <w:r w:rsidRPr="00492B7A">
        <w:rPr>
          <w:lang w:val="en-IN"/>
        </w:rPr>
        <w:t>Machine learning enables intelligent decision-making within the application, allowing the system to automatically detect phishing attempts with high accuracy. Once trained, the models can generalize their knowledge to make predictions on new, unseen data, making them highly useful for real-time applications like phishing detection.</w:t>
      </w:r>
    </w:p>
    <w:p w14:paraId="42048733" w14:textId="4853E709" w:rsidR="002F41FE" w:rsidRPr="00492B7A" w:rsidRDefault="00214566" w:rsidP="00750510">
      <w:pPr>
        <w:pStyle w:val="BodyText"/>
        <w:spacing w:before="185" w:line="360" w:lineRule="auto"/>
        <w:ind w:left="708" w:right="158" w:firstLine="873"/>
        <w:jc w:val="both"/>
        <w:rPr>
          <w:lang w:val="en-IN"/>
        </w:rPr>
      </w:pPr>
      <w:r w:rsidRPr="00492B7A">
        <w:rPr>
          <w:lang w:val="en-IN"/>
        </w:rPr>
        <w:t xml:space="preserve">The benefits of using machine learning models in phishing detection include faster analysis, improved detection accuracy, reduced reliance on static rule sets, and automated adaptability to evolving attack techniques. By using machine learning, the system can be trained on real-world </w:t>
      </w:r>
      <w:r w:rsidRPr="00492B7A">
        <w:rPr>
          <w:lang w:val="en-IN"/>
        </w:rPr>
        <w:lastRenderedPageBreak/>
        <w:t>phishing datasets, which improves its effectiveness and efficiency over traditional detection methods.</w:t>
      </w:r>
    </w:p>
    <w:p w14:paraId="438342A1" w14:textId="77777777" w:rsidR="00214566" w:rsidRPr="00492B7A" w:rsidRDefault="00214566" w:rsidP="00214566">
      <w:pPr>
        <w:pStyle w:val="BodyText"/>
        <w:spacing w:before="185" w:line="360" w:lineRule="auto"/>
        <w:ind w:left="708" w:right="158" w:firstLine="873"/>
        <w:jc w:val="both"/>
        <w:rPr>
          <w:lang w:val="en-IN"/>
        </w:rPr>
      </w:pPr>
      <w:r w:rsidRPr="00492B7A">
        <w:rPr>
          <w:lang w:val="en-IN"/>
        </w:rPr>
        <w:t xml:space="preserve">In this project, machine learning models are trained using libraries like scikit-learn and </w:t>
      </w:r>
      <w:proofErr w:type="spellStart"/>
      <w:r w:rsidRPr="00492B7A">
        <w:rPr>
          <w:lang w:val="en-IN"/>
        </w:rPr>
        <w:t>XGBoost</w:t>
      </w:r>
      <w:proofErr w:type="spellEnd"/>
      <w:r w:rsidRPr="00492B7A">
        <w:rPr>
          <w:lang w:val="en-IN"/>
        </w:rPr>
        <w:t xml:space="preserve">, and integrated into the Flask backend for real-time predictions. The models are saved using </w:t>
      </w:r>
      <w:proofErr w:type="spellStart"/>
      <w:r w:rsidRPr="00492B7A">
        <w:rPr>
          <w:lang w:val="en-IN"/>
        </w:rPr>
        <w:t>joblib</w:t>
      </w:r>
      <w:proofErr w:type="spellEnd"/>
      <w:r w:rsidRPr="00492B7A">
        <w:rPr>
          <w:lang w:val="en-IN"/>
        </w:rPr>
        <w:t xml:space="preserve"> and reloaded during user interactions, ensuring optimal performance and scalability.</w:t>
      </w:r>
    </w:p>
    <w:p w14:paraId="1D9FF4B4" w14:textId="77777777" w:rsidR="00214566" w:rsidRDefault="00214566" w:rsidP="00214566">
      <w:pPr>
        <w:pStyle w:val="BodyText"/>
        <w:spacing w:line="360" w:lineRule="auto"/>
        <w:ind w:left="708" w:firstLine="873"/>
      </w:pPr>
      <w:r w:rsidRPr="00492B7A">
        <w:t>Just like smart contracts are built using different programming languages, machine learning offers a variety of model types, each with its own strengths and weaknesses depending on the nature of the data and problem.</w:t>
      </w:r>
    </w:p>
    <w:p w14:paraId="1C7B6B8B" w14:textId="77777777" w:rsidR="00214566" w:rsidRDefault="00214566" w:rsidP="0053342F">
      <w:pPr>
        <w:pStyle w:val="ListParagraph"/>
        <w:numPr>
          <w:ilvl w:val="0"/>
          <w:numId w:val="6"/>
        </w:numPr>
        <w:tabs>
          <w:tab w:val="left" w:pos="1181"/>
        </w:tabs>
        <w:spacing w:before="137" w:line="360" w:lineRule="auto"/>
        <w:ind w:right="141"/>
        <w:rPr>
          <w:sz w:val="24"/>
        </w:rPr>
      </w:pPr>
      <w:proofErr w:type="spellStart"/>
      <w:r>
        <w:rPr>
          <w:b/>
          <w:sz w:val="24"/>
        </w:rPr>
        <w:t>XGBoost</w:t>
      </w:r>
      <w:proofErr w:type="spellEnd"/>
      <w:r>
        <w:rPr>
          <w:b/>
          <w:sz w:val="24"/>
        </w:rPr>
        <w:t xml:space="preserve">: </w:t>
      </w:r>
      <w:r w:rsidRPr="00492B7A">
        <w:rPr>
          <w:bCs/>
          <w:sz w:val="24"/>
        </w:rPr>
        <w:t xml:space="preserve">A powerful and efficient gradient boosting algorithm that performs exceptionally well on structured/tabular data. It is used in this project to classify phishing emails based on textual content. </w:t>
      </w:r>
      <w:proofErr w:type="spellStart"/>
      <w:r w:rsidRPr="00492B7A">
        <w:rPr>
          <w:bCs/>
          <w:sz w:val="24"/>
        </w:rPr>
        <w:t>XGBoost</w:t>
      </w:r>
      <w:proofErr w:type="spellEnd"/>
      <w:r w:rsidRPr="00492B7A">
        <w:rPr>
          <w:bCs/>
          <w:sz w:val="24"/>
        </w:rPr>
        <w:t xml:space="preserve"> is known for its accuracy, speed, and ability to handle imbalanced data.</w:t>
      </w:r>
    </w:p>
    <w:p w14:paraId="45D97848" w14:textId="77777777" w:rsidR="00214566" w:rsidRDefault="00214566" w:rsidP="0053342F">
      <w:pPr>
        <w:pStyle w:val="ListParagraph"/>
        <w:numPr>
          <w:ilvl w:val="0"/>
          <w:numId w:val="6"/>
        </w:numPr>
        <w:tabs>
          <w:tab w:val="left" w:pos="1181"/>
        </w:tabs>
        <w:spacing w:before="2" w:line="360" w:lineRule="auto"/>
        <w:ind w:right="142"/>
        <w:rPr>
          <w:sz w:val="24"/>
        </w:rPr>
      </w:pPr>
      <w:r>
        <w:rPr>
          <w:b/>
          <w:sz w:val="24"/>
        </w:rPr>
        <w:t>Random Forest Classifier:</w:t>
      </w:r>
      <w:r>
        <w:rPr>
          <w:b/>
          <w:spacing w:val="-2"/>
          <w:sz w:val="24"/>
        </w:rPr>
        <w:t xml:space="preserve"> </w:t>
      </w:r>
      <w:r w:rsidRPr="00492B7A">
        <w:rPr>
          <w:bCs/>
          <w:spacing w:val="-2"/>
          <w:sz w:val="24"/>
        </w:rPr>
        <w:t>An ensemble method that combines multiple decision trees to improve prediction accuracy and reduce overfitting. It is often used for baseline comparisons and has high interpretability.</w:t>
      </w:r>
    </w:p>
    <w:p w14:paraId="42E83241" w14:textId="77777777" w:rsidR="00214566" w:rsidRDefault="00214566" w:rsidP="0053342F">
      <w:pPr>
        <w:pStyle w:val="ListParagraph"/>
        <w:numPr>
          <w:ilvl w:val="0"/>
          <w:numId w:val="6"/>
        </w:numPr>
        <w:tabs>
          <w:tab w:val="left" w:pos="1181"/>
        </w:tabs>
        <w:spacing w:line="360" w:lineRule="auto"/>
        <w:ind w:right="141"/>
        <w:rPr>
          <w:sz w:val="24"/>
        </w:rPr>
      </w:pPr>
      <w:r>
        <w:rPr>
          <w:b/>
          <w:sz w:val="24"/>
        </w:rPr>
        <w:t>Support Vector Machine:</w:t>
      </w:r>
      <w:r w:rsidRPr="00492B7A">
        <w:t xml:space="preserve"> </w:t>
      </w:r>
      <w:r w:rsidRPr="00492B7A">
        <w:rPr>
          <w:bCs/>
          <w:sz w:val="24"/>
        </w:rPr>
        <w:t>An ensemble method that combines multiple decision trees to improve prediction accuracy and reduce overfitting. It is often used for baseline comparisons and has high interpretability.</w:t>
      </w:r>
      <w:r>
        <w:rPr>
          <w:b/>
          <w:sz w:val="24"/>
        </w:rPr>
        <w:t xml:space="preserve"> </w:t>
      </w:r>
    </w:p>
    <w:p w14:paraId="60DCC81F" w14:textId="77777777" w:rsidR="00214566" w:rsidRDefault="00214566" w:rsidP="0053342F">
      <w:pPr>
        <w:pStyle w:val="ListParagraph"/>
        <w:numPr>
          <w:ilvl w:val="0"/>
          <w:numId w:val="6"/>
        </w:numPr>
        <w:tabs>
          <w:tab w:val="left" w:pos="1181"/>
        </w:tabs>
        <w:spacing w:line="360" w:lineRule="auto"/>
        <w:ind w:right="146"/>
        <w:rPr>
          <w:sz w:val="24"/>
        </w:rPr>
      </w:pPr>
      <w:r>
        <w:rPr>
          <w:b/>
          <w:sz w:val="24"/>
        </w:rPr>
        <w:t>Naïve Bayes:</w:t>
      </w:r>
      <w:r w:rsidRPr="00492B7A">
        <w:t xml:space="preserve"> </w:t>
      </w:r>
      <w:r w:rsidRPr="00492B7A">
        <w:rPr>
          <w:bCs/>
          <w:sz w:val="24"/>
        </w:rPr>
        <w:t>A probabilistic model based on Bayes' theorem. It is fast and performs well on text classification tasks, especially when features are conditionally independent.</w:t>
      </w:r>
      <w:r>
        <w:rPr>
          <w:b/>
          <w:sz w:val="24"/>
        </w:rPr>
        <w:t xml:space="preserve"> </w:t>
      </w:r>
    </w:p>
    <w:p w14:paraId="10F6254E" w14:textId="77777777" w:rsidR="00214566" w:rsidRDefault="00214566" w:rsidP="0053342F">
      <w:pPr>
        <w:pStyle w:val="ListParagraph"/>
        <w:numPr>
          <w:ilvl w:val="0"/>
          <w:numId w:val="6"/>
        </w:numPr>
        <w:tabs>
          <w:tab w:val="left" w:pos="1181"/>
        </w:tabs>
        <w:spacing w:line="360" w:lineRule="auto"/>
        <w:ind w:right="139"/>
        <w:rPr>
          <w:sz w:val="24"/>
        </w:rPr>
      </w:pPr>
      <w:r>
        <w:rPr>
          <w:b/>
          <w:sz w:val="24"/>
        </w:rPr>
        <w:t xml:space="preserve">Michelson: </w:t>
      </w:r>
      <w:r>
        <w:rPr>
          <w:sz w:val="24"/>
        </w:rPr>
        <w:t xml:space="preserve">This is a functional programming language that is used to write smart contracts on the </w:t>
      </w:r>
      <w:proofErr w:type="spellStart"/>
      <w:r>
        <w:rPr>
          <w:sz w:val="24"/>
        </w:rPr>
        <w:t>Tezos</w:t>
      </w:r>
      <w:proofErr w:type="spellEnd"/>
      <w:r>
        <w:rPr>
          <w:sz w:val="24"/>
        </w:rPr>
        <w:t xml:space="preserve"> blockchain.</w:t>
      </w:r>
    </w:p>
    <w:p w14:paraId="75EA03C4" w14:textId="60EEE855" w:rsidR="00FF51ED" w:rsidRDefault="00214566" w:rsidP="0053342F">
      <w:pPr>
        <w:pStyle w:val="ListParagraph"/>
        <w:numPr>
          <w:ilvl w:val="0"/>
          <w:numId w:val="6"/>
        </w:numPr>
        <w:tabs>
          <w:tab w:val="left" w:pos="1181"/>
        </w:tabs>
        <w:spacing w:before="1" w:line="360" w:lineRule="auto"/>
        <w:ind w:right="143"/>
      </w:pPr>
      <w:r>
        <w:rPr>
          <w:b/>
          <w:sz w:val="24"/>
        </w:rPr>
        <w:t>Logistic Regression</w:t>
      </w:r>
      <w:r w:rsidRPr="00492B7A">
        <w:rPr>
          <w:bCs/>
          <w:sz w:val="24"/>
        </w:rPr>
        <w:t>:</w:t>
      </w:r>
      <w:r w:rsidRPr="00492B7A">
        <w:rPr>
          <w:bCs/>
        </w:rPr>
        <w:t xml:space="preserve"> </w:t>
      </w:r>
      <w:r w:rsidRPr="00492B7A">
        <w:rPr>
          <w:bCs/>
          <w:sz w:val="24"/>
        </w:rPr>
        <w:t>A simple yet effective algorithm used for binary classification. It is interpretable and often used as a baseline model in ML tasks</w:t>
      </w:r>
      <w:r>
        <w:rPr>
          <w:b/>
          <w:sz w:val="24"/>
        </w:rPr>
        <w:t>.</w:t>
      </w:r>
      <w:r>
        <w:t xml:space="preserve"> </w:t>
      </w:r>
    </w:p>
    <w:p w14:paraId="59F5C0DF" w14:textId="77777777" w:rsidR="00FF51ED" w:rsidRDefault="00FF51ED" w:rsidP="00214566">
      <w:pPr>
        <w:pStyle w:val="BodyText"/>
        <w:spacing w:before="138"/>
      </w:pPr>
    </w:p>
    <w:p w14:paraId="6592EFB0" w14:textId="77777777" w:rsidR="00BF635A" w:rsidRDefault="00BF635A" w:rsidP="0053342F">
      <w:pPr>
        <w:pStyle w:val="Heading4"/>
        <w:numPr>
          <w:ilvl w:val="2"/>
          <w:numId w:val="62"/>
        </w:numPr>
        <w:tabs>
          <w:tab w:val="left" w:pos="1337"/>
        </w:tabs>
        <w:ind w:left="1337" w:hanging="629"/>
      </w:pPr>
      <w:proofErr w:type="spellStart"/>
      <w:r>
        <w:t>XGBoost</w:t>
      </w:r>
      <w:proofErr w:type="spellEnd"/>
      <w:r>
        <w:t xml:space="preserve"> Model API Integration</w:t>
      </w:r>
    </w:p>
    <w:p w14:paraId="2088EB9D" w14:textId="77777777" w:rsidR="00837E8D" w:rsidRPr="00131604" w:rsidRDefault="00837E8D" w:rsidP="00271C40">
      <w:pPr>
        <w:pStyle w:val="BodyText"/>
        <w:spacing w:before="159" w:line="360" w:lineRule="auto"/>
        <w:ind w:left="567" w:right="287"/>
        <w:jc w:val="both"/>
        <w:rPr>
          <w:lang w:val="en-IN"/>
        </w:rPr>
      </w:pPr>
      <w:proofErr w:type="spellStart"/>
      <w:r w:rsidRPr="00131604">
        <w:rPr>
          <w:lang w:val="en-IN"/>
        </w:rPr>
        <w:t>XGBoost</w:t>
      </w:r>
      <w:proofErr w:type="spellEnd"/>
      <w:r w:rsidRPr="00131604">
        <w:rPr>
          <w:lang w:val="en-IN"/>
        </w:rPr>
        <w:t xml:space="preserve"> stands for Extreme Gradient Boosting, and it is a highly efficient and scalable implementation of gradient boosting algorithms. In the context of this phishing detection system, </w:t>
      </w:r>
      <w:proofErr w:type="spellStart"/>
      <w:r w:rsidRPr="00131604">
        <w:rPr>
          <w:lang w:val="en-IN"/>
        </w:rPr>
        <w:t>XGBoost</w:t>
      </w:r>
      <w:proofErr w:type="spellEnd"/>
      <w:r w:rsidRPr="00131604">
        <w:rPr>
          <w:lang w:val="en-IN"/>
        </w:rPr>
        <w:t xml:space="preserve"> is used to classify emails as phishing or legitimate based on textual features extracted from the content using techniques like TF-IDF vectorization. To use the model within a live web application, it is essential to integrate it with an API (Application Programming Interface) to enable seamless communication between the user interface and the machine learning logic.</w:t>
      </w:r>
    </w:p>
    <w:p w14:paraId="607FAC6B" w14:textId="651B8AFC" w:rsidR="002F41FE" w:rsidRDefault="00837E8D" w:rsidP="00750510">
      <w:pPr>
        <w:pStyle w:val="BodyText"/>
        <w:spacing w:before="159" w:line="360" w:lineRule="auto"/>
        <w:ind w:left="567" w:right="287"/>
        <w:jc w:val="both"/>
        <w:rPr>
          <w:lang w:val="en-IN"/>
        </w:rPr>
      </w:pPr>
      <w:r w:rsidRPr="00131604">
        <w:rPr>
          <w:lang w:val="en-IN"/>
        </w:rPr>
        <w:lastRenderedPageBreak/>
        <w:t xml:space="preserve">Machine learning models, including </w:t>
      </w:r>
      <w:proofErr w:type="spellStart"/>
      <w:r w:rsidRPr="00131604">
        <w:rPr>
          <w:lang w:val="en-IN"/>
        </w:rPr>
        <w:t>XGBoost</w:t>
      </w:r>
      <w:proofErr w:type="spellEnd"/>
      <w:r w:rsidRPr="00131604">
        <w:rPr>
          <w:lang w:val="en-IN"/>
        </w:rPr>
        <w:t>, are trained using large datasets and saved to disk in a binary format (e.g.</w:t>
      </w:r>
      <w:proofErr w:type="gramStart"/>
      <w:r w:rsidRPr="00131604">
        <w:rPr>
          <w:lang w:val="en-IN"/>
        </w:rPr>
        <w:t>, .</w:t>
      </w:r>
      <w:proofErr w:type="spellStart"/>
      <w:r w:rsidRPr="00131604">
        <w:rPr>
          <w:lang w:val="en-IN"/>
        </w:rPr>
        <w:t>pkl</w:t>
      </w:r>
      <w:proofErr w:type="spellEnd"/>
      <w:proofErr w:type="gramEnd"/>
      <w:r w:rsidRPr="00131604">
        <w:rPr>
          <w:lang w:val="en-IN"/>
        </w:rPr>
        <w:t xml:space="preserve"> using </w:t>
      </w:r>
      <w:proofErr w:type="spellStart"/>
      <w:r w:rsidRPr="00131604">
        <w:rPr>
          <w:lang w:val="en-IN"/>
        </w:rPr>
        <w:t>joblib</w:t>
      </w:r>
      <w:proofErr w:type="spellEnd"/>
      <w:r w:rsidRPr="00131604">
        <w:rPr>
          <w:lang w:val="en-IN"/>
        </w:rPr>
        <w:t xml:space="preserve">). These models cannot operate on their own—they require an </w:t>
      </w:r>
    </w:p>
    <w:p w14:paraId="3FC3AC65" w14:textId="5A4692EE" w:rsidR="00837E8D" w:rsidRPr="00131604" w:rsidRDefault="00837E8D" w:rsidP="00271C40">
      <w:pPr>
        <w:pStyle w:val="BodyText"/>
        <w:spacing w:before="159" w:line="360" w:lineRule="auto"/>
        <w:ind w:left="567" w:right="287"/>
        <w:jc w:val="both"/>
        <w:rPr>
          <w:lang w:val="en-IN"/>
        </w:rPr>
      </w:pPr>
      <w:r w:rsidRPr="00131604">
        <w:rPr>
          <w:lang w:val="en-IN"/>
        </w:rPr>
        <w:t>API that allows external applications, like the Flask web server, to send input to the model, invoke predictions, and return the output in a human-readable format. This API serves as the interface layer between user input and model inference.</w:t>
      </w:r>
    </w:p>
    <w:p w14:paraId="50B967AC" w14:textId="77777777" w:rsidR="00837E8D" w:rsidRPr="00131604" w:rsidRDefault="00837E8D" w:rsidP="00271C40">
      <w:pPr>
        <w:pStyle w:val="BodyText"/>
        <w:spacing w:before="159" w:line="360" w:lineRule="auto"/>
        <w:ind w:left="567" w:right="287"/>
        <w:jc w:val="both"/>
        <w:rPr>
          <w:lang w:val="en-IN"/>
        </w:rPr>
      </w:pPr>
      <w:r w:rsidRPr="00131604">
        <w:rPr>
          <w:lang w:val="en-IN"/>
        </w:rPr>
        <w:t xml:space="preserve">In this project, the </w:t>
      </w:r>
      <w:proofErr w:type="spellStart"/>
      <w:r w:rsidRPr="00131604">
        <w:rPr>
          <w:lang w:val="en-IN"/>
        </w:rPr>
        <w:t>XGBoost</w:t>
      </w:r>
      <w:proofErr w:type="spellEnd"/>
      <w:r w:rsidRPr="00131604">
        <w:rPr>
          <w:lang w:val="en-IN"/>
        </w:rPr>
        <w:t xml:space="preserve"> model is integrated into the Flask application through a series of route handlers (such as /</w:t>
      </w:r>
      <w:proofErr w:type="spellStart"/>
      <w:r w:rsidRPr="00131604">
        <w:rPr>
          <w:lang w:val="en-IN"/>
        </w:rPr>
        <w:t>emailpred</w:t>
      </w:r>
      <w:proofErr w:type="spellEnd"/>
      <w:r w:rsidRPr="00131604">
        <w:rPr>
          <w:lang w:val="en-IN"/>
        </w:rPr>
        <w:t xml:space="preserve">) that accept user input (email content), vectorize it using the pre-trained TF-IDF vectorizer, load the serialized </w:t>
      </w:r>
      <w:proofErr w:type="spellStart"/>
      <w:r w:rsidRPr="00131604">
        <w:rPr>
          <w:lang w:val="en-IN"/>
        </w:rPr>
        <w:t>XGBoost</w:t>
      </w:r>
      <w:proofErr w:type="spellEnd"/>
      <w:r w:rsidRPr="00131604">
        <w:rPr>
          <w:lang w:val="en-IN"/>
        </w:rPr>
        <w:t xml:space="preserve"> model, and return a prediction label (e.g., “Phishing” or “Safe”).</w:t>
      </w:r>
    </w:p>
    <w:p w14:paraId="73CB082C" w14:textId="77777777" w:rsidR="00837E8D" w:rsidRPr="00131604" w:rsidRDefault="00837E8D" w:rsidP="00271C40">
      <w:pPr>
        <w:pStyle w:val="BodyText"/>
        <w:spacing w:before="159" w:line="360" w:lineRule="auto"/>
        <w:ind w:left="567" w:right="287"/>
        <w:jc w:val="both"/>
        <w:rPr>
          <w:lang w:val="en-IN"/>
        </w:rPr>
      </w:pPr>
      <w:r w:rsidRPr="00131604">
        <w:rPr>
          <w:lang w:val="en-IN"/>
        </w:rPr>
        <w:t xml:space="preserve">This integration follows a standardized structure, similar to ABI in smart contract environments. The </w:t>
      </w:r>
      <w:proofErr w:type="spellStart"/>
      <w:r w:rsidRPr="00131604">
        <w:rPr>
          <w:lang w:val="en-IN"/>
        </w:rPr>
        <w:t>XGBoost</w:t>
      </w:r>
      <w:proofErr w:type="spellEnd"/>
      <w:r w:rsidRPr="00131604">
        <w:rPr>
          <w:lang w:val="en-IN"/>
        </w:rPr>
        <w:t xml:space="preserve"> model API expects structured input (vectorized email content), processes it using a defined model interface, and produces output in a predictable format. This ensures consistency and reliability across all prediction requests.</w:t>
      </w:r>
    </w:p>
    <w:p w14:paraId="4F058641" w14:textId="77777777" w:rsidR="00837E8D" w:rsidRDefault="00837E8D" w:rsidP="00271C40">
      <w:pPr>
        <w:pStyle w:val="BodyText"/>
        <w:spacing w:before="159" w:line="360" w:lineRule="auto"/>
        <w:ind w:left="567" w:right="287"/>
        <w:jc w:val="both"/>
        <w:rPr>
          <w:lang w:val="en-IN"/>
        </w:rPr>
      </w:pPr>
      <w:r w:rsidRPr="00131604">
        <w:rPr>
          <w:lang w:val="en-IN"/>
        </w:rPr>
        <w:t xml:space="preserve">Just like ABI defines the data structure and methods of a smart contract, the </w:t>
      </w:r>
      <w:proofErr w:type="spellStart"/>
      <w:r w:rsidRPr="00131604">
        <w:rPr>
          <w:lang w:val="en-IN"/>
        </w:rPr>
        <w:t>XGBoost</w:t>
      </w:r>
      <w:proofErr w:type="spellEnd"/>
      <w:r w:rsidRPr="00131604">
        <w:rPr>
          <w:lang w:val="en-IN"/>
        </w:rPr>
        <w:t xml:space="preserve"> model API integration ensures that the machine learning model's input format, prediction method, and output structure are standardized for use in the Flask app.</w:t>
      </w:r>
    </w:p>
    <w:p w14:paraId="3F591EB5" w14:textId="77777777" w:rsidR="00670E14" w:rsidRDefault="00670E14">
      <w:pPr>
        <w:pStyle w:val="BodyText"/>
        <w:spacing w:before="138"/>
      </w:pPr>
    </w:p>
    <w:p w14:paraId="13701707" w14:textId="77777777" w:rsidR="004F69FC" w:rsidRPr="00C5414D" w:rsidRDefault="004F69FC" w:rsidP="0053342F">
      <w:pPr>
        <w:pStyle w:val="Heading3"/>
        <w:numPr>
          <w:ilvl w:val="1"/>
          <w:numId w:val="62"/>
        </w:numPr>
        <w:tabs>
          <w:tab w:val="left" w:pos="1187"/>
        </w:tabs>
        <w:spacing w:before="1"/>
        <w:ind w:left="1187" w:hanging="479"/>
        <w:rPr>
          <w:spacing w:val="-2"/>
        </w:rPr>
      </w:pPr>
      <w:r>
        <w:rPr>
          <w:spacing w:val="-2"/>
        </w:rPr>
        <w:t>TF-IDF Vectorization</w:t>
      </w:r>
    </w:p>
    <w:p w14:paraId="5BC60530" w14:textId="77777777" w:rsidR="00381FCD" w:rsidRPr="0074202B" w:rsidRDefault="00381FCD" w:rsidP="00381FCD">
      <w:pPr>
        <w:pStyle w:val="BodyText"/>
        <w:spacing w:before="184" w:line="360" w:lineRule="auto"/>
        <w:ind w:left="708" w:right="139" w:firstLine="873"/>
        <w:jc w:val="both"/>
        <w:rPr>
          <w:lang w:val="en-IN"/>
        </w:rPr>
      </w:pPr>
      <w:r w:rsidRPr="0074202B">
        <w:rPr>
          <w:lang w:val="en-IN"/>
        </w:rPr>
        <w:t>TF-IDF (Term Frequency-Inverse Document Frequency) is a widely-used statistical method in natural language processing (NLP) for transforming raw textual data into meaningful numeric representations. It evaluates how important a word is to a document in a collection (or corpus), making it a highly effective feature extraction technique for text classification tasks like email phishing detection.</w:t>
      </w:r>
    </w:p>
    <w:p w14:paraId="56C1F7D9" w14:textId="77777777" w:rsidR="00381FCD" w:rsidRPr="0074202B" w:rsidRDefault="00381FCD" w:rsidP="00381FCD">
      <w:pPr>
        <w:pStyle w:val="BodyText"/>
        <w:spacing w:before="184" w:line="360" w:lineRule="auto"/>
        <w:ind w:left="708" w:right="139" w:firstLine="873"/>
        <w:jc w:val="both"/>
        <w:rPr>
          <w:lang w:val="en-IN"/>
        </w:rPr>
      </w:pPr>
      <w:r w:rsidRPr="0074202B">
        <w:rPr>
          <w:lang w:val="en-IN"/>
        </w:rPr>
        <w:t xml:space="preserve">TF-IDF works by combining two measures: Term Frequency (TF), which counts how often a word appears in a document, and Inverse Document Frequency (IDF), which reduces the weight of commonly occurring words and increases the importance of rare, informative words. The result is a matrix where each document (in this case, an email) is represented as a vector of weighted word frequencies—making it suitable for input into machine learning models such as </w:t>
      </w:r>
      <w:proofErr w:type="spellStart"/>
      <w:r w:rsidRPr="0074202B">
        <w:rPr>
          <w:lang w:val="en-IN"/>
        </w:rPr>
        <w:t>XGBoost</w:t>
      </w:r>
      <w:proofErr w:type="spellEnd"/>
      <w:r w:rsidRPr="0074202B">
        <w:rPr>
          <w:lang w:val="en-IN"/>
        </w:rPr>
        <w:t>, Random Forest, or SVM.</w:t>
      </w:r>
    </w:p>
    <w:p w14:paraId="54DC2362" w14:textId="6AE4C30C" w:rsidR="00381FCD" w:rsidRPr="00750510" w:rsidRDefault="00381FCD" w:rsidP="00750510">
      <w:pPr>
        <w:pStyle w:val="BodyText"/>
        <w:spacing w:before="184" w:line="360" w:lineRule="auto"/>
        <w:ind w:left="708" w:right="139" w:firstLine="873"/>
        <w:jc w:val="both"/>
        <w:rPr>
          <w:lang w:val="en-IN"/>
        </w:rPr>
      </w:pPr>
      <w:r w:rsidRPr="0074202B">
        <w:rPr>
          <w:lang w:val="en-IN"/>
        </w:rPr>
        <w:t xml:space="preserve">In this project, TF-IDF vectorization is applied to </w:t>
      </w:r>
      <w:proofErr w:type="spellStart"/>
      <w:r w:rsidRPr="0074202B">
        <w:rPr>
          <w:lang w:val="en-IN"/>
        </w:rPr>
        <w:t>preprocessed</w:t>
      </w:r>
      <w:proofErr w:type="spellEnd"/>
      <w:r w:rsidRPr="0074202B">
        <w:rPr>
          <w:lang w:val="en-IN"/>
        </w:rPr>
        <w:t xml:space="preserve"> email content to extract </w:t>
      </w:r>
      <w:r w:rsidRPr="0074202B">
        <w:rPr>
          <w:lang w:val="en-IN"/>
        </w:rPr>
        <w:lastRenderedPageBreak/>
        <w:t xml:space="preserve">numerical features that serve as input to the </w:t>
      </w:r>
      <w:proofErr w:type="spellStart"/>
      <w:r w:rsidRPr="0074202B">
        <w:rPr>
          <w:lang w:val="en-IN"/>
        </w:rPr>
        <w:t>XGBoost</w:t>
      </w:r>
      <w:proofErr w:type="spellEnd"/>
      <w:r w:rsidRPr="0074202B">
        <w:rPr>
          <w:lang w:val="en-IN"/>
        </w:rPr>
        <w:t xml:space="preserve"> classifier. The vectorizer is trained on a dataset of </w:t>
      </w:r>
      <w:proofErr w:type="spellStart"/>
      <w:r w:rsidRPr="0074202B">
        <w:rPr>
          <w:lang w:val="en-IN"/>
        </w:rPr>
        <w:t>labeled</w:t>
      </w:r>
      <w:proofErr w:type="spellEnd"/>
      <w:r w:rsidRPr="0074202B">
        <w:rPr>
          <w:lang w:val="en-IN"/>
        </w:rPr>
        <w:t xml:space="preserve"> emails (phishing and non-phishing), and the fitted model is then saved using </w:t>
      </w:r>
      <w:proofErr w:type="spellStart"/>
      <w:r w:rsidRPr="0074202B">
        <w:rPr>
          <w:lang w:val="en-IN"/>
        </w:rPr>
        <w:t>joblib</w:t>
      </w:r>
      <w:proofErr w:type="spellEnd"/>
      <w:r w:rsidRPr="0074202B">
        <w:rPr>
          <w:lang w:val="en-IN"/>
        </w:rPr>
        <w:t xml:space="preserve"> for reuse in the Flask application during real-time prediction.</w:t>
      </w:r>
    </w:p>
    <w:p w14:paraId="1C464B9B" w14:textId="77777777" w:rsidR="00381FCD" w:rsidRDefault="00381FCD" w:rsidP="00381FCD">
      <w:pPr>
        <w:pStyle w:val="BodyText"/>
        <w:spacing w:line="360" w:lineRule="auto"/>
        <w:ind w:left="708" w:right="266"/>
        <w:jc w:val="both"/>
      </w:pPr>
      <w:r>
        <w:t>Here</w:t>
      </w:r>
      <w:r>
        <w:rPr>
          <w:spacing w:val="-3"/>
        </w:rPr>
        <w:t xml:space="preserve"> </w:t>
      </w:r>
      <w:r>
        <w:t>are</w:t>
      </w:r>
      <w:r>
        <w:rPr>
          <w:spacing w:val="-5"/>
        </w:rPr>
        <w:t xml:space="preserve"> </w:t>
      </w:r>
      <w:r>
        <w:t>some</w:t>
      </w:r>
      <w:r>
        <w:rPr>
          <w:spacing w:val="-4"/>
        </w:rPr>
        <w:t xml:space="preserve"> </w:t>
      </w:r>
      <w:r>
        <w:t>of</w:t>
      </w:r>
      <w:r>
        <w:rPr>
          <w:spacing w:val="-3"/>
        </w:rPr>
        <w:t xml:space="preserve"> </w:t>
      </w:r>
      <w:r>
        <w:t>the</w:t>
      </w:r>
      <w:r>
        <w:rPr>
          <w:spacing w:val="-5"/>
        </w:rPr>
        <w:t xml:space="preserve"> </w:t>
      </w:r>
      <w:r>
        <w:t>key</w:t>
      </w:r>
      <w:r>
        <w:rPr>
          <w:spacing w:val="-1"/>
        </w:rPr>
        <w:t xml:space="preserve"> </w:t>
      </w:r>
      <w:r>
        <w:t>features of TF-IDF vectorization:</w:t>
      </w:r>
    </w:p>
    <w:p w14:paraId="4FCF4D74" w14:textId="77777777" w:rsidR="00381FCD" w:rsidRDefault="00381FCD" w:rsidP="0053342F">
      <w:pPr>
        <w:pStyle w:val="ListParagraph"/>
        <w:numPr>
          <w:ilvl w:val="0"/>
          <w:numId w:val="5"/>
        </w:numPr>
        <w:tabs>
          <w:tab w:val="left" w:pos="1181"/>
        </w:tabs>
        <w:spacing w:line="360" w:lineRule="auto"/>
        <w:ind w:right="142"/>
        <w:rPr>
          <w:sz w:val="24"/>
        </w:rPr>
      </w:pPr>
      <w:r>
        <w:rPr>
          <w:b/>
          <w:sz w:val="24"/>
        </w:rPr>
        <w:t xml:space="preserve">Text to Numeric Transformation: </w:t>
      </w:r>
      <w:r w:rsidRPr="0074202B">
        <w:rPr>
          <w:bCs/>
          <w:sz w:val="24"/>
        </w:rPr>
        <w:t>Converts textual email content into fixed-length numerical vectors suitable for input into machine learning models.</w:t>
      </w:r>
    </w:p>
    <w:p w14:paraId="5EDB344E" w14:textId="77777777" w:rsidR="00381FCD" w:rsidRPr="0074202B" w:rsidRDefault="00381FCD" w:rsidP="0053342F">
      <w:pPr>
        <w:pStyle w:val="ListParagraph"/>
        <w:numPr>
          <w:ilvl w:val="0"/>
          <w:numId w:val="5"/>
        </w:numPr>
        <w:tabs>
          <w:tab w:val="left" w:pos="1181"/>
        </w:tabs>
        <w:spacing w:line="360" w:lineRule="auto"/>
        <w:ind w:right="142"/>
        <w:rPr>
          <w:sz w:val="24"/>
        </w:rPr>
      </w:pPr>
      <w:r>
        <w:rPr>
          <w:b/>
          <w:sz w:val="24"/>
        </w:rPr>
        <w:t>Importance Weighting:</w:t>
      </w:r>
      <w:r>
        <w:rPr>
          <w:b/>
          <w:spacing w:val="-1"/>
          <w:sz w:val="24"/>
        </w:rPr>
        <w:t xml:space="preserve"> </w:t>
      </w:r>
      <w:r w:rsidRPr="0074202B">
        <w:rPr>
          <w:bCs/>
          <w:spacing w:val="-1"/>
          <w:sz w:val="24"/>
        </w:rPr>
        <w:t>Assigns higher weights to unique, informative words and lower weights to common or irrelevant words like "the</w:t>
      </w:r>
      <w:r>
        <w:rPr>
          <w:bCs/>
          <w:spacing w:val="-1"/>
          <w:sz w:val="24"/>
        </w:rPr>
        <w:t>” or “and”.</w:t>
      </w:r>
    </w:p>
    <w:p w14:paraId="1A727406" w14:textId="77777777" w:rsidR="00381FCD" w:rsidRDefault="00381FCD" w:rsidP="0053342F">
      <w:pPr>
        <w:pStyle w:val="ListParagraph"/>
        <w:numPr>
          <w:ilvl w:val="0"/>
          <w:numId w:val="5"/>
        </w:numPr>
        <w:tabs>
          <w:tab w:val="left" w:pos="1181"/>
        </w:tabs>
        <w:spacing w:line="360" w:lineRule="auto"/>
        <w:ind w:right="142"/>
        <w:rPr>
          <w:sz w:val="24"/>
        </w:rPr>
      </w:pPr>
      <w:r w:rsidRPr="0074202B">
        <w:rPr>
          <w:b/>
          <w:sz w:val="24"/>
        </w:rPr>
        <w:t xml:space="preserve"> </w:t>
      </w:r>
      <w:r>
        <w:rPr>
          <w:b/>
          <w:sz w:val="24"/>
        </w:rPr>
        <w:t xml:space="preserve">Sparse Matrix Representation: </w:t>
      </w:r>
      <w:r w:rsidRPr="00C319F7">
        <w:rPr>
          <w:bCs/>
          <w:sz w:val="24"/>
        </w:rPr>
        <w:t>Efficiently stores data using sparse matrices where only non-zero values are saved—ideal for large-scale NLP tasks</w:t>
      </w:r>
      <w:r w:rsidRPr="00C319F7">
        <w:rPr>
          <w:b/>
          <w:sz w:val="24"/>
        </w:rPr>
        <w:t>.</w:t>
      </w:r>
    </w:p>
    <w:p w14:paraId="33D9BBEF" w14:textId="77777777" w:rsidR="00381FCD" w:rsidRDefault="00381FCD" w:rsidP="0053342F">
      <w:pPr>
        <w:pStyle w:val="ListParagraph"/>
        <w:numPr>
          <w:ilvl w:val="0"/>
          <w:numId w:val="5"/>
        </w:numPr>
        <w:tabs>
          <w:tab w:val="left" w:pos="1181"/>
        </w:tabs>
        <w:spacing w:before="200" w:line="360" w:lineRule="auto"/>
        <w:ind w:right="142"/>
        <w:rPr>
          <w:sz w:val="24"/>
        </w:rPr>
      </w:pPr>
      <w:r>
        <w:rPr>
          <w:b/>
          <w:sz w:val="24"/>
        </w:rPr>
        <w:t>Vocabulary Control</w:t>
      </w:r>
      <w:r w:rsidRPr="00C319F7">
        <w:rPr>
          <w:bCs/>
          <w:sz w:val="24"/>
        </w:rPr>
        <w:t xml:space="preserve">: TF-IDF allows tuning parameters such as </w:t>
      </w:r>
      <w:proofErr w:type="spellStart"/>
      <w:r w:rsidRPr="00C319F7">
        <w:rPr>
          <w:bCs/>
          <w:sz w:val="24"/>
        </w:rPr>
        <w:t>max_features</w:t>
      </w:r>
      <w:proofErr w:type="spellEnd"/>
      <w:r w:rsidRPr="00C319F7">
        <w:rPr>
          <w:bCs/>
          <w:sz w:val="24"/>
        </w:rPr>
        <w:t xml:space="preserve">, </w:t>
      </w:r>
      <w:proofErr w:type="spellStart"/>
      <w:r w:rsidRPr="00C319F7">
        <w:rPr>
          <w:bCs/>
          <w:sz w:val="24"/>
        </w:rPr>
        <w:t>ngram_range</w:t>
      </w:r>
      <w:proofErr w:type="spellEnd"/>
      <w:r w:rsidRPr="00C319F7">
        <w:rPr>
          <w:bCs/>
          <w:sz w:val="24"/>
        </w:rPr>
        <w:t xml:space="preserve">, and </w:t>
      </w:r>
      <w:proofErr w:type="spellStart"/>
      <w:r w:rsidRPr="00C319F7">
        <w:rPr>
          <w:bCs/>
          <w:sz w:val="24"/>
        </w:rPr>
        <w:t>stop_words</w:t>
      </w:r>
      <w:proofErr w:type="spellEnd"/>
      <w:r w:rsidRPr="00C319F7">
        <w:rPr>
          <w:bCs/>
          <w:sz w:val="24"/>
        </w:rPr>
        <w:t xml:space="preserve"> to control the vocabulary size and type of textual patterns captured</w:t>
      </w:r>
      <w:r w:rsidRPr="00C319F7">
        <w:rPr>
          <w:b/>
          <w:sz w:val="24"/>
        </w:rPr>
        <w:t>.</w:t>
      </w:r>
    </w:p>
    <w:p w14:paraId="2CD3FA4C" w14:textId="1F6205AB" w:rsidR="00381FCD" w:rsidRPr="002F41FE" w:rsidRDefault="00381FCD" w:rsidP="0053342F">
      <w:pPr>
        <w:pStyle w:val="ListParagraph"/>
        <w:numPr>
          <w:ilvl w:val="0"/>
          <w:numId w:val="5"/>
        </w:numPr>
        <w:tabs>
          <w:tab w:val="left" w:pos="1181"/>
        </w:tabs>
        <w:spacing w:before="202" w:line="360" w:lineRule="auto"/>
        <w:ind w:right="137"/>
        <w:rPr>
          <w:spacing w:val="-1"/>
          <w:sz w:val="24"/>
        </w:rPr>
      </w:pPr>
      <w:r>
        <w:rPr>
          <w:b/>
          <w:sz w:val="24"/>
        </w:rPr>
        <w:t xml:space="preserve">Scikit-learn Integration: </w:t>
      </w:r>
      <w:r w:rsidRPr="00620C60">
        <w:rPr>
          <w:bCs/>
          <w:sz w:val="24"/>
        </w:rPr>
        <w:t xml:space="preserve">The </w:t>
      </w:r>
      <w:proofErr w:type="spellStart"/>
      <w:r w:rsidRPr="00620C60">
        <w:rPr>
          <w:bCs/>
          <w:sz w:val="24"/>
        </w:rPr>
        <w:t>TfidfVectorizer</w:t>
      </w:r>
      <w:proofErr w:type="spellEnd"/>
      <w:r w:rsidRPr="00620C60">
        <w:rPr>
          <w:bCs/>
          <w:sz w:val="24"/>
        </w:rPr>
        <w:t xml:space="preserve"> from scikit-learn is simple to use and integrates seamlessly with pipelines and model training workflows</w:t>
      </w:r>
      <w:r w:rsidRPr="00620C60">
        <w:rPr>
          <w:b/>
          <w:sz w:val="24"/>
        </w:rPr>
        <w:t>.</w:t>
      </w:r>
    </w:p>
    <w:p w14:paraId="09F76D1B" w14:textId="77777777" w:rsidR="001A00FA" w:rsidRPr="007C4457" w:rsidRDefault="001A00FA" w:rsidP="001A00FA">
      <w:pPr>
        <w:pStyle w:val="ListParagraph"/>
        <w:tabs>
          <w:tab w:val="left" w:pos="1181"/>
        </w:tabs>
        <w:spacing w:line="360" w:lineRule="auto"/>
        <w:ind w:left="1418" w:right="429" w:firstLine="0"/>
        <w:rPr>
          <w:bCs/>
          <w:sz w:val="24"/>
          <w:lang w:val="en-IN"/>
        </w:rPr>
      </w:pPr>
    </w:p>
    <w:p w14:paraId="29680A56" w14:textId="77777777" w:rsidR="00A374B7" w:rsidRDefault="00A374B7" w:rsidP="0053342F">
      <w:pPr>
        <w:pStyle w:val="Heading3"/>
        <w:numPr>
          <w:ilvl w:val="1"/>
          <w:numId w:val="62"/>
        </w:numPr>
        <w:tabs>
          <w:tab w:val="left" w:pos="1186"/>
        </w:tabs>
        <w:ind w:left="1186" w:hanging="478"/>
        <w:jc w:val="both"/>
      </w:pPr>
      <w:r w:rsidRPr="002D18D6">
        <w:t>URL Heuristic Analysis Engine</w:t>
      </w:r>
    </w:p>
    <w:p w14:paraId="7035D236" w14:textId="4AC2FDD2" w:rsidR="002F41FE" w:rsidRPr="002D18D6" w:rsidRDefault="00446EBD" w:rsidP="00AB6F04">
      <w:pPr>
        <w:pStyle w:val="BodyText"/>
        <w:spacing w:before="184" w:line="360" w:lineRule="auto"/>
        <w:ind w:left="708" w:right="138" w:firstLine="873"/>
        <w:jc w:val="both"/>
        <w:rPr>
          <w:lang w:val="en-IN"/>
        </w:rPr>
      </w:pPr>
      <w:r w:rsidRPr="002D18D6">
        <w:rPr>
          <w:lang w:val="en-IN"/>
        </w:rPr>
        <w:t>The need for a heuristic analysis engine for URLs is essential in phishing detection systems, as many phishing attacks are carried out through malicious links that appear legitimate. While machine learning models are effective for content-based detection (like emails and files), URL-based phishing often relies on subtle patterns and anomalies in the structure of a URL or domain. This is where heuristic analysis becomes a powerful approach.</w:t>
      </w:r>
    </w:p>
    <w:p w14:paraId="552315DD" w14:textId="77777777" w:rsidR="00446EBD" w:rsidRPr="002D18D6" w:rsidRDefault="00446EBD" w:rsidP="00446EBD">
      <w:pPr>
        <w:pStyle w:val="BodyText"/>
        <w:spacing w:before="184" w:line="360" w:lineRule="auto"/>
        <w:ind w:left="708" w:right="138" w:firstLine="873"/>
        <w:jc w:val="both"/>
        <w:rPr>
          <w:lang w:val="en-IN"/>
        </w:rPr>
      </w:pPr>
      <w:r w:rsidRPr="002D18D6">
        <w:rPr>
          <w:lang w:val="en-IN"/>
        </w:rPr>
        <w:t xml:space="preserve">The URL Heuristic Analysis Engine implemented in this phishing detection system </w:t>
      </w:r>
      <w:proofErr w:type="spellStart"/>
      <w:r w:rsidRPr="002D18D6">
        <w:rPr>
          <w:lang w:val="en-IN"/>
        </w:rPr>
        <w:t>analyzes</w:t>
      </w:r>
      <w:proofErr w:type="spellEnd"/>
      <w:r w:rsidRPr="002D18D6">
        <w:rPr>
          <w:lang w:val="en-IN"/>
        </w:rPr>
        <w:t xml:space="preserve"> the components and metadata of a URL to determine whether it is potentially malicious. It operates by checking predefined rules and patterns based on domain properties, structure, and security attributes. These rules are derived from observations of real-world phishing attacks and are embedded into the backend logic of the application.</w:t>
      </w:r>
    </w:p>
    <w:p w14:paraId="3E0A9514" w14:textId="77777777" w:rsidR="00446EBD" w:rsidRPr="002D18D6" w:rsidRDefault="00446EBD" w:rsidP="00446EBD">
      <w:pPr>
        <w:pStyle w:val="BodyText"/>
        <w:spacing w:before="184" w:line="360" w:lineRule="auto"/>
        <w:ind w:left="708" w:right="138" w:firstLine="873"/>
        <w:jc w:val="both"/>
        <w:rPr>
          <w:lang w:val="en-IN"/>
        </w:rPr>
      </w:pPr>
      <w:r w:rsidRPr="002D18D6">
        <w:rPr>
          <w:lang w:val="en-IN"/>
        </w:rPr>
        <w:t>Heuristic analysis focuses on feature extraction from URLs, such as domain age, URL length, presence of an IP address, SSL certificate status, redirection depth, use of URL shorteners, and other traits often found in phishing links. Each extracted feature is assigned a trust score, and the cumulative score determines whether the URL is flagged as “Genuine” or “Malware</w:t>
      </w:r>
      <w:r w:rsidRPr="002D18D6">
        <w:rPr>
          <w:b/>
          <w:bCs/>
          <w:lang w:val="en-IN"/>
        </w:rPr>
        <w:t>”</w:t>
      </w:r>
      <w:r w:rsidRPr="002D18D6">
        <w:rPr>
          <w:lang w:val="en-IN"/>
        </w:rPr>
        <w:t>.</w:t>
      </w:r>
    </w:p>
    <w:p w14:paraId="3705F948" w14:textId="77777777" w:rsidR="00446EBD" w:rsidRPr="002D18D6" w:rsidRDefault="00446EBD" w:rsidP="00446EBD">
      <w:pPr>
        <w:pStyle w:val="BodyText"/>
        <w:spacing w:before="184" w:line="360" w:lineRule="auto"/>
        <w:ind w:left="708" w:right="138" w:firstLine="873"/>
        <w:jc w:val="both"/>
        <w:rPr>
          <w:lang w:val="en-IN"/>
        </w:rPr>
      </w:pPr>
      <w:r w:rsidRPr="002D18D6">
        <w:rPr>
          <w:lang w:val="en-IN"/>
        </w:rPr>
        <w:lastRenderedPageBreak/>
        <w:t>Testing the heuristic engine involves verifying the correctness of each rule, ensuring that feature extraction logic is accurate, and validating the final trust score classification. Improperly tuned heuristics could result in false positives (flagging safe URLs as phishing) or false negatives (missing malicious URLs), which can lead to user dissatisfaction or security breaches.</w:t>
      </w:r>
    </w:p>
    <w:p w14:paraId="7B3910E6" w14:textId="77777777" w:rsidR="00446EBD" w:rsidRPr="002D18D6" w:rsidRDefault="00446EBD" w:rsidP="00446EBD">
      <w:pPr>
        <w:pStyle w:val="BodyText"/>
        <w:spacing w:before="184" w:line="360" w:lineRule="auto"/>
        <w:ind w:left="708" w:right="138" w:firstLine="873"/>
        <w:jc w:val="both"/>
        <w:rPr>
          <w:lang w:val="en-IN"/>
        </w:rPr>
      </w:pPr>
      <w:r w:rsidRPr="002D18D6">
        <w:rPr>
          <w:lang w:val="en-IN"/>
        </w:rPr>
        <w:t>Testing strategies for the heuristic engine include unit testing of individual feature checks, integration testing of the full scoring logic, and real-world validation using blacklists and known phishing URL datasets. Additionally, edge cases like very short or excessively long URLs, encoded URLs, or non-standard protocols are tested to ensure robustness.</w:t>
      </w:r>
    </w:p>
    <w:p w14:paraId="574A4E46" w14:textId="77777777" w:rsidR="00446EBD" w:rsidRPr="002D18D6" w:rsidRDefault="00446EBD" w:rsidP="00446EBD">
      <w:pPr>
        <w:pStyle w:val="BodyText"/>
        <w:spacing w:before="184" w:line="360" w:lineRule="auto"/>
        <w:ind w:left="708" w:right="138" w:firstLine="873"/>
        <w:jc w:val="both"/>
        <w:rPr>
          <w:lang w:val="en-IN"/>
        </w:rPr>
      </w:pPr>
      <w:r w:rsidRPr="002D18D6">
        <w:rPr>
          <w:lang w:val="en-IN"/>
        </w:rPr>
        <w:t>Security validation is critical here as well. Attackers may try to bypass heuristics using URL obfuscation, redirect chains, or deceptive domain names. Testing must account for such techniques to ensure the engine does not overlook cleverly disguised threats.</w:t>
      </w:r>
    </w:p>
    <w:p w14:paraId="58A9C40C" w14:textId="77777777" w:rsidR="00446EBD" w:rsidRDefault="00446EBD" w:rsidP="00446EBD">
      <w:pPr>
        <w:pStyle w:val="BodyText"/>
        <w:ind w:left="708"/>
        <w:jc w:val="both"/>
      </w:pPr>
      <w:r>
        <w:t>There</w:t>
      </w:r>
      <w:r>
        <w:rPr>
          <w:spacing w:val="-2"/>
        </w:rPr>
        <w:t xml:space="preserve"> </w:t>
      </w:r>
      <w:r>
        <w:t>are</w:t>
      </w:r>
      <w:r>
        <w:rPr>
          <w:spacing w:val="-3"/>
        </w:rPr>
        <w:t xml:space="preserve"> </w:t>
      </w:r>
      <w:r w:rsidRPr="002D18D6">
        <w:rPr>
          <w:spacing w:val="-3"/>
        </w:rPr>
        <w:t>Key Heuristic Checks Performed by the Engine:</w:t>
      </w:r>
    </w:p>
    <w:p w14:paraId="03D2DA6D" w14:textId="77777777" w:rsidR="00446EBD" w:rsidRDefault="00446EBD" w:rsidP="0053342F">
      <w:pPr>
        <w:pStyle w:val="ListParagraph"/>
        <w:numPr>
          <w:ilvl w:val="0"/>
          <w:numId w:val="4"/>
        </w:numPr>
        <w:tabs>
          <w:tab w:val="left" w:pos="1181"/>
        </w:tabs>
        <w:spacing w:before="138" w:line="360" w:lineRule="auto"/>
        <w:ind w:right="142"/>
        <w:rPr>
          <w:sz w:val="24"/>
        </w:rPr>
      </w:pPr>
      <w:r w:rsidRPr="00E22883">
        <w:rPr>
          <w:b/>
          <w:sz w:val="24"/>
        </w:rPr>
        <w:t>Domain Age Check</w:t>
      </w:r>
      <w:r>
        <w:rPr>
          <w:b/>
          <w:sz w:val="24"/>
        </w:rPr>
        <w:t>:</w:t>
      </w:r>
      <w:r w:rsidRPr="00E22883">
        <w:t xml:space="preserve"> </w:t>
      </w:r>
      <w:r w:rsidRPr="00E22883">
        <w:rPr>
          <w:bCs/>
          <w:sz w:val="24"/>
        </w:rPr>
        <w:t>Older domains are generally more trustworthy than recently created ones.</w:t>
      </w:r>
      <w:r>
        <w:rPr>
          <w:b/>
          <w:sz w:val="24"/>
        </w:rPr>
        <w:t xml:space="preserve"> </w:t>
      </w:r>
    </w:p>
    <w:p w14:paraId="4B1247D0" w14:textId="77777777" w:rsidR="00446EBD" w:rsidRDefault="00446EBD" w:rsidP="0053342F">
      <w:pPr>
        <w:pStyle w:val="ListParagraph"/>
        <w:numPr>
          <w:ilvl w:val="0"/>
          <w:numId w:val="4"/>
        </w:numPr>
        <w:tabs>
          <w:tab w:val="left" w:pos="1181"/>
        </w:tabs>
        <w:spacing w:line="360" w:lineRule="auto"/>
        <w:ind w:right="139"/>
        <w:rPr>
          <w:sz w:val="24"/>
        </w:rPr>
      </w:pPr>
      <w:r w:rsidRPr="00E22883">
        <w:rPr>
          <w:b/>
          <w:sz w:val="24"/>
        </w:rPr>
        <w:t>SSL Certificate Validation</w:t>
      </w:r>
      <w:r>
        <w:rPr>
          <w:b/>
          <w:sz w:val="24"/>
        </w:rPr>
        <w:t>:</w:t>
      </w:r>
      <w:r w:rsidRPr="00E22883">
        <w:t xml:space="preserve"> </w:t>
      </w:r>
      <w:r w:rsidRPr="00E22883">
        <w:rPr>
          <w:bCs/>
          <w:sz w:val="24"/>
        </w:rPr>
        <w:t>Valid HTTPS certificates are more common in legitimate websites</w:t>
      </w:r>
      <w:r>
        <w:rPr>
          <w:sz w:val="24"/>
        </w:rPr>
        <w:t>.</w:t>
      </w:r>
    </w:p>
    <w:p w14:paraId="69B14734" w14:textId="0E178189" w:rsidR="00446EBD" w:rsidRPr="002F41FE" w:rsidRDefault="00446EBD" w:rsidP="0053342F">
      <w:pPr>
        <w:pStyle w:val="ListParagraph"/>
        <w:numPr>
          <w:ilvl w:val="0"/>
          <w:numId w:val="4"/>
        </w:numPr>
        <w:tabs>
          <w:tab w:val="left" w:pos="1181"/>
        </w:tabs>
        <w:spacing w:before="1" w:line="360" w:lineRule="auto"/>
        <w:ind w:right="142"/>
        <w:rPr>
          <w:sz w:val="24"/>
        </w:rPr>
      </w:pPr>
      <w:r w:rsidRPr="00E22883">
        <w:rPr>
          <w:b/>
          <w:bCs/>
          <w:sz w:val="24"/>
        </w:rPr>
        <w:t>Presence of IP Address in URL</w:t>
      </w:r>
      <w:r>
        <w:rPr>
          <w:sz w:val="24"/>
        </w:rPr>
        <w:t>:</w:t>
      </w:r>
      <w:r w:rsidRPr="00E22883">
        <w:t xml:space="preserve"> </w:t>
      </w:r>
      <w:r w:rsidRPr="00E22883">
        <w:rPr>
          <w:sz w:val="24"/>
        </w:rPr>
        <w:t>URLs using raw IP addresses instead of domain names are suspicious.</w:t>
      </w:r>
    </w:p>
    <w:p w14:paraId="51057D71" w14:textId="77777777" w:rsidR="00446EBD" w:rsidRPr="00780858" w:rsidRDefault="00446EBD" w:rsidP="0053342F">
      <w:pPr>
        <w:pStyle w:val="ListParagraph"/>
        <w:numPr>
          <w:ilvl w:val="0"/>
          <w:numId w:val="4"/>
        </w:numPr>
        <w:tabs>
          <w:tab w:val="left" w:pos="1181"/>
        </w:tabs>
        <w:spacing w:line="360" w:lineRule="auto"/>
        <w:ind w:right="135"/>
        <w:rPr>
          <w:sz w:val="24"/>
        </w:rPr>
      </w:pPr>
      <w:r w:rsidRPr="00E22883">
        <w:rPr>
          <w:b/>
          <w:sz w:val="24"/>
        </w:rPr>
        <w:t>Use of URL Shorteners</w:t>
      </w:r>
      <w:r>
        <w:rPr>
          <w:b/>
          <w:sz w:val="24"/>
        </w:rPr>
        <w:t>:</w:t>
      </w:r>
      <w:r w:rsidRPr="00E22883">
        <w:t xml:space="preserve"> </w:t>
      </w:r>
      <w:r w:rsidRPr="00E22883">
        <w:rPr>
          <w:bCs/>
          <w:sz w:val="24"/>
        </w:rPr>
        <w:t>Shortened URLs often hide the actual destination and are common in phishing attempts.</w:t>
      </w:r>
      <w:r w:rsidRPr="00E22883">
        <w:rPr>
          <w:bCs/>
          <w:spacing w:val="-3"/>
          <w:sz w:val="24"/>
        </w:rPr>
        <w:t xml:space="preserve"> </w:t>
      </w:r>
      <w:r>
        <w:rPr>
          <w:sz w:val="24"/>
        </w:rPr>
        <w:t>Embark</w:t>
      </w:r>
      <w:r>
        <w:rPr>
          <w:spacing w:val="-3"/>
          <w:sz w:val="24"/>
        </w:rPr>
        <w:t xml:space="preserve"> </w:t>
      </w:r>
      <w:r>
        <w:rPr>
          <w:sz w:val="24"/>
        </w:rPr>
        <w:t>is</w:t>
      </w:r>
      <w:r>
        <w:rPr>
          <w:spacing w:val="-3"/>
          <w:sz w:val="24"/>
        </w:rPr>
        <w:t xml:space="preserve"> </w:t>
      </w:r>
      <w:r>
        <w:rPr>
          <w:sz w:val="24"/>
        </w:rPr>
        <w:t>a</w:t>
      </w:r>
      <w:r>
        <w:rPr>
          <w:spacing w:val="-4"/>
          <w:sz w:val="24"/>
        </w:rPr>
        <w:t xml:space="preserve"> </w:t>
      </w:r>
      <w:r>
        <w:rPr>
          <w:sz w:val="24"/>
        </w:rPr>
        <w:t>full-stack</w:t>
      </w:r>
      <w:r>
        <w:rPr>
          <w:spacing w:val="-3"/>
          <w:sz w:val="24"/>
        </w:rPr>
        <w:t xml:space="preserve"> </w:t>
      </w:r>
      <w:r>
        <w:rPr>
          <w:sz w:val="24"/>
        </w:rPr>
        <w:t>development</w:t>
      </w:r>
      <w:r>
        <w:rPr>
          <w:spacing w:val="-3"/>
          <w:sz w:val="24"/>
        </w:rPr>
        <w:t xml:space="preserve"> </w:t>
      </w:r>
      <w:r>
        <w:rPr>
          <w:sz w:val="24"/>
        </w:rPr>
        <w:t>framework</w:t>
      </w:r>
      <w:r>
        <w:rPr>
          <w:spacing w:val="-3"/>
          <w:sz w:val="24"/>
        </w:rPr>
        <w:t xml:space="preserve"> </w:t>
      </w:r>
      <w:r>
        <w:rPr>
          <w:sz w:val="24"/>
        </w:rPr>
        <w:t>for</w:t>
      </w:r>
      <w:r>
        <w:rPr>
          <w:spacing w:val="-3"/>
          <w:sz w:val="24"/>
        </w:rPr>
        <w:t xml:space="preserve"> </w:t>
      </w:r>
      <w:r>
        <w:rPr>
          <w:sz w:val="24"/>
        </w:rPr>
        <w:t>Ethereum</w:t>
      </w:r>
      <w:r>
        <w:rPr>
          <w:spacing w:val="-3"/>
          <w:sz w:val="24"/>
        </w:rPr>
        <w:t xml:space="preserve"> </w:t>
      </w:r>
      <w:proofErr w:type="spellStart"/>
      <w:r>
        <w:rPr>
          <w:sz w:val="24"/>
        </w:rPr>
        <w:t>dApps</w:t>
      </w:r>
      <w:proofErr w:type="spellEnd"/>
      <w:r>
        <w:rPr>
          <w:sz w:val="24"/>
        </w:rPr>
        <w:t>.</w:t>
      </w:r>
    </w:p>
    <w:p w14:paraId="5AAA32F0" w14:textId="77777777" w:rsidR="00446EBD" w:rsidRDefault="00446EBD" w:rsidP="0053342F">
      <w:pPr>
        <w:pStyle w:val="ListParagraph"/>
        <w:numPr>
          <w:ilvl w:val="0"/>
          <w:numId w:val="4"/>
        </w:numPr>
        <w:tabs>
          <w:tab w:val="left" w:pos="1181"/>
        </w:tabs>
        <w:spacing w:line="360" w:lineRule="auto"/>
        <w:ind w:right="135"/>
        <w:rPr>
          <w:sz w:val="24"/>
        </w:rPr>
      </w:pPr>
      <w:r w:rsidRPr="00E22883">
        <w:rPr>
          <w:b/>
          <w:bCs/>
          <w:sz w:val="24"/>
        </w:rPr>
        <w:t xml:space="preserve">Domain Rank </w:t>
      </w:r>
      <w:proofErr w:type="gramStart"/>
      <w:r w:rsidRPr="00E22883">
        <w:rPr>
          <w:b/>
          <w:bCs/>
          <w:sz w:val="24"/>
        </w:rPr>
        <w:t>Check</w:t>
      </w:r>
      <w:r w:rsidRPr="00E22883">
        <w:rPr>
          <w:sz w:val="24"/>
        </w:rPr>
        <w:t xml:space="preserve"> </w:t>
      </w:r>
      <w:r>
        <w:rPr>
          <w:sz w:val="24"/>
        </w:rPr>
        <w:t>:</w:t>
      </w:r>
      <w:r w:rsidRPr="00E22883">
        <w:rPr>
          <w:sz w:val="24"/>
        </w:rPr>
        <w:t>URLs</w:t>
      </w:r>
      <w:proofErr w:type="gramEnd"/>
      <w:r w:rsidRPr="00E22883">
        <w:rPr>
          <w:sz w:val="24"/>
        </w:rPr>
        <w:t xml:space="preserve"> </w:t>
      </w:r>
      <w:proofErr w:type="gramStart"/>
      <w:r w:rsidRPr="00E22883">
        <w:rPr>
          <w:sz w:val="24"/>
        </w:rPr>
        <w:t>not present</w:t>
      </w:r>
      <w:proofErr w:type="gramEnd"/>
      <w:r w:rsidRPr="00E22883">
        <w:rPr>
          <w:sz w:val="24"/>
        </w:rPr>
        <w:t xml:space="preserve"> in the top 1 million domain list may be flagged.</w:t>
      </w:r>
    </w:p>
    <w:p w14:paraId="4E7107B0" w14:textId="77777777" w:rsidR="00446EBD" w:rsidRDefault="00446EBD" w:rsidP="0053342F">
      <w:pPr>
        <w:pStyle w:val="ListParagraph"/>
        <w:numPr>
          <w:ilvl w:val="0"/>
          <w:numId w:val="4"/>
        </w:numPr>
        <w:tabs>
          <w:tab w:val="left" w:pos="1181"/>
        </w:tabs>
        <w:spacing w:line="360" w:lineRule="auto"/>
        <w:ind w:right="135"/>
        <w:rPr>
          <w:sz w:val="24"/>
        </w:rPr>
      </w:pPr>
      <w:r w:rsidRPr="00E22883">
        <w:rPr>
          <w:b/>
          <w:bCs/>
          <w:sz w:val="24"/>
        </w:rPr>
        <w:t>Redirection Count</w:t>
      </w:r>
      <w:r w:rsidRPr="00E22883">
        <w:rPr>
          <w:sz w:val="24"/>
        </w:rPr>
        <w:t xml:space="preserve"> – Excessive redirections may indicate suspicious behavior.</w:t>
      </w:r>
    </w:p>
    <w:p w14:paraId="398E5493" w14:textId="15BD1B28" w:rsidR="002F41FE" w:rsidRPr="00AB6F04" w:rsidRDefault="00446EBD" w:rsidP="0053342F">
      <w:pPr>
        <w:pStyle w:val="NormalWeb"/>
        <w:numPr>
          <w:ilvl w:val="0"/>
          <w:numId w:val="4"/>
        </w:numPr>
        <w:rPr>
          <w:rStyle w:val="Strong"/>
          <w:b w:val="0"/>
          <w:bCs w:val="0"/>
        </w:rPr>
      </w:pPr>
      <w:r>
        <w:rPr>
          <w:rStyle w:val="Strong"/>
        </w:rPr>
        <w:t>Special Characters in URL</w:t>
      </w:r>
      <w:r>
        <w:t xml:space="preserve"> – Characters like </w:t>
      </w:r>
      <w:r>
        <w:rPr>
          <w:rStyle w:val="HTMLCode"/>
        </w:rPr>
        <w:t>@</w:t>
      </w:r>
      <w:r>
        <w:t xml:space="preserve">, </w:t>
      </w:r>
      <w:r>
        <w:rPr>
          <w:rStyle w:val="HTMLCode"/>
        </w:rPr>
        <w:t>//</w:t>
      </w:r>
      <w:r>
        <w:t xml:space="preserve">, or </w:t>
      </w:r>
      <w:proofErr w:type="gramStart"/>
      <w:r>
        <w:t xml:space="preserve">excessive </w:t>
      </w:r>
      <w:r>
        <w:rPr>
          <w:rStyle w:val="HTMLCode"/>
        </w:rPr>
        <w:t>.</w:t>
      </w:r>
      <w:proofErr w:type="gramEnd"/>
      <w:r>
        <w:t xml:space="preserve"> are indicators of phishing.</w:t>
      </w:r>
    </w:p>
    <w:p w14:paraId="12DAE4FF" w14:textId="77777777" w:rsidR="002F41FE" w:rsidRDefault="002F41FE" w:rsidP="002F41FE">
      <w:pPr>
        <w:pStyle w:val="NormalWeb"/>
        <w:ind w:left="1181"/>
      </w:pPr>
    </w:p>
    <w:p w14:paraId="0F92B7E5" w14:textId="77777777" w:rsidR="00446EBD" w:rsidRPr="00E22883" w:rsidRDefault="00446EBD" w:rsidP="00446EBD">
      <w:pPr>
        <w:pStyle w:val="NormalWeb"/>
        <w:spacing w:line="360" w:lineRule="auto"/>
        <w:ind w:left="1181"/>
        <w:rPr>
          <w:b/>
          <w:bCs/>
          <w:lang w:val="en-IN"/>
        </w:rPr>
      </w:pPr>
      <w:r w:rsidRPr="00E22883">
        <w:rPr>
          <w:b/>
          <w:bCs/>
          <w:lang w:val="en-IN"/>
        </w:rPr>
        <w:t>Testing Tools and Techniques Used:</w:t>
      </w:r>
    </w:p>
    <w:p w14:paraId="0AA58D02" w14:textId="77777777" w:rsidR="00446EBD" w:rsidRPr="00E22883" w:rsidRDefault="00446EBD" w:rsidP="0053342F">
      <w:pPr>
        <w:pStyle w:val="NormalWeb"/>
        <w:numPr>
          <w:ilvl w:val="0"/>
          <w:numId w:val="63"/>
        </w:numPr>
        <w:spacing w:line="360" w:lineRule="auto"/>
        <w:rPr>
          <w:lang w:val="en-IN"/>
        </w:rPr>
      </w:pPr>
      <w:r w:rsidRPr="00E22883">
        <w:rPr>
          <w:b/>
          <w:bCs/>
          <w:lang w:val="en-IN"/>
        </w:rPr>
        <w:t>Custom Unit Tests:</w:t>
      </w:r>
      <w:r w:rsidRPr="00E22883">
        <w:rPr>
          <w:lang w:val="en-IN"/>
        </w:rPr>
        <w:br/>
        <w:t>Each feature extraction function is tested using controlled input URLs with known properties.</w:t>
      </w:r>
    </w:p>
    <w:p w14:paraId="0C1F3DC7" w14:textId="77777777" w:rsidR="00446EBD" w:rsidRPr="00E22883" w:rsidRDefault="00446EBD" w:rsidP="0053342F">
      <w:pPr>
        <w:pStyle w:val="NormalWeb"/>
        <w:numPr>
          <w:ilvl w:val="0"/>
          <w:numId w:val="63"/>
        </w:numPr>
        <w:spacing w:line="360" w:lineRule="auto"/>
        <w:rPr>
          <w:lang w:val="en-IN"/>
        </w:rPr>
      </w:pPr>
      <w:r w:rsidRPr="00E22883">
        <w:rPr>
          <w:b/>
          <w:bCs/>
          <w:lang w:val="en-IN"/>
        </w:rPr>
        <w:t>Blacklisted Dataset Validation:</w:t>
      </w:r>
      <w:r w:rsidRPr="00E22883">
        <w:rPr>
          <w:lang w:val="en-IN"/>
        </w:rPr>
        <w:br/>
        <w:t>URLs from public phishing blacklists are used to validate detection accuracy.</w:t>
      </w:r>
    </w:p>
    <w:p w14:paraId="2591A9AD" w14:textId="77777777" w:rsidR="00446EBD" w:rsidRPr="00E22883" w:rsidRDefault="00446EBD" w:rsidP="0053342F">
      <w:pPr>
        <w:pStyle w:val="NormalWeb"/>
        <w:numPr>
          <w:ilvl w:val="0"/>
          <w:numId w:val="63"/>
        </w:numPr>
        <w:spacing w:line="360" w:lineRule="auto"/>
        <w:rPr>
          <w:lang w:val="en-IN"/>
        </w:rPr>
      </w:pPr>
      <w:r w:rsidRPr="00E22883">
        <w:rPr>
          <w:b/>
          <w:bCs/>
          <w:lang w:val="en-IN"/>
        </w:rPr>
        <w:t>Real-time URL Tests:</w:t>
      </w:r>
      <w:r w:rsidRPr="00E22883">
        <w:rPr>
          <w:lang w:val="en-IN"/>
        </w:rPr>
        <w:br/>
        <w:t>The engine is tested with live URLs to verify correct classification under different network conditions.</w:t>
      </w:r>
    </w:p>
    <w:p w14:paraId="60271608" w14:textId="77777777" w:rsidR="00446EBD" w:rsidRDefault="00446EBD" w:rsidP="0053342F">
      <w:pPr>
        <w:pStyle w:val="NormalWeb"/>
        <w:numPr>
          <w:ilvl w:val="0"/>
          <w:numId w:val="63"/>
        </w:numPr>
        <w:spacing w:line="360" w:lineRule="auto"/>
        <w:rPr>
          <w:lang w:val="en-IN"/>
        </w:rPr>
      </w:pPr>
      <w:r w:rsidRPr="00E22883">
        <w:rPr>
          <w:b/>
          <w:bCs/>
          <w:lang w:val="en-IN"/>
        </w:rPr>
        <w:lastRenderedPageBreak/>
        <w:t>Stress Testing with Encoded Inputs:</w:t>
      </w:r>
      <w:r w:rsidRPr="00E22883">
        <w:rPr>
          <w:lang w:val="en-IN"/>
        </w:rPr>
        <w:br/>
        <w:t>URLs with encoding, redirection, and spoofed domains are tested to ensure the system doesn’t break or misclassify.</w:t>
      </w:r>
    </w:p>
    <w:p w14:paraId="29265BE6" w14:textId="69E8FBCD" w:rsidR="00AA6CBB" w:rsidRDefault="00446EBD" w:rsidP="002F41FE">
      <w:pPr>
        <w:pStyle w:val="BodyText"/>
        <w:spacing w:before="184" w:line="360" w:lineRule="auto"/>
        <w:ind w:left="708" w:right="138" w:firstLine="873"/>
        <w:jc w:val="both"/>
        <w:rPr>
          <w:lang w:val="en-IN"/>
        </w:rPr>
      </w:pPr>
      <w:r w:rsidRPr="002F41FE">
        <w:rPr>
          <w:lang w:val="en-IN"/>
        </w:rPr>
        <w:t xml:space="preserve">In conclusion, the URL heuristic analysis engine is a vital layer of </w:t>
      </w:r>
      <w:proofErr w:type="spellStart"/>
      <w:r w:rsidRPr="002F41FE">
        <w:rPr>
          <w:lang w:val="en-IN"/>
        </w:rPr>
        <w:t>defense</w:t>
      </w:r>
      <w:proofErr w:type="spellEnd"/>
      <w:r w:rsidRPr="002F41FE">
        <w:rPr>
          <w:lang w:val="en-IN"/>
        </w:rPr>
        <w:t xml:space="preserve"> in phishing detection. By using rule-based feature checks, the system can detect phishing attempts even when no prior training data exists. Thorough testing ensures the engine operates accurately, reliably, and securely</w:t>
      </w:r>
      <w:r w:rsidR="002F41FE">
        <w:rPr>
          <w:lang w:val="en-IN"/>
        </w:rPr>
        <w:t xml:space="preserve"> </w:t>
      </w:r>
      <w:r w:rsidRPr="002F41FE">
        <w:rPr>
          <w:lang w:val="en-IN"/>
        </w:rPr>
        <w:t>just like testing is crucial in smart contract deployment. With well-tested heuristics, the system can offer real-time URL classification and protect users from potential threats.</w:t>
      </w:r>
    </w:p>
    <w:p w14:paraId="61533A88" w14:textId="77777777" w:rsidR="002F41FE" w:rsidRPr="002F41FE" w:rsidRDefault="002F41FE" w:rsidP="002F41FE">
      <w:pPr>
        <w:pStyle w:val="BodyText"/>
        <w:spacing w:before="184" w:line="360" w:lineRule="auto"/>
        <w:ind w:left="708" w:right="138" w:firstLine="873"/>
        <w:jc w:val="both"/>
        <w:rPr>
          <w:lang w:val="en-IN"/>
        </w:rPr>
      </w:pPr>
    </w:p>
    <w:p w14:paraId="4C284FBB" w14:textId="21318B7C" w:rsidR="00AA6CBB" w:rsidRPr="00363305" w:rsidRDefault="00AA6CBB" w:rsidP="0053342F">
      <w:pPr>
        <w:pStyle w:val="Heading4"/>
        <w:numPr>
          <w:ilvl w:val="2"/>
          <w:numId w:val="62"/>
        </w:numPr>
        <w:tabs>
          <w:tab w:val="left" w:pos="1337"/>
        </w:tabs>
        <w:spacing w:before="278"/>
        <w:ind w:left="1337" w:hanging="629"/>
      </w:pPr>
      <w:r w:rsidRPr="00780858">
        <w:t>WHOIS and Domain Ranking Features</w:t>
      </w:r>
    </w:p>
    <w:p w14:paraId="4187A19C" w14:textId="77777777" w:rsidR="00BC4DBC" w:rsidRPr="001776A6" w:rsidRDefault="00BC4DBC" w:rsidP="00BC4DBC">
      <w:pPr>
        <w:pStyle w:val="BodyText"/>
        <w:spacing w:before="160" w:line="360" w:lineRule="auto"/>
        <w:ind w:left="708" w:right="138" w:firstLine="873"/>
        <w:jc w:val="both"/>
        <w:rPr>
          <w:lang w:val="en-IN"/>
        </w:rPr>
      </w:pPr>
      <w:r w:rsidRPr="001776A6">
        <w:rPr>
          <w:lang w:val="en-IN"/>
        </w:rPr>
        <w:t>The WHOIS and domain ranking features are critical components in the URL heuristic analysis engine used in phishing detection systems. These features help evaluate the trustworthiness and legitimacy of a domain by inspecting its ownership, registration history, and popularity. This information is especially important in distinguishing between reputable websites and newly registered or suspicious domains that are often used for phishing attacks.</w:t>
      </w:r>
    </w:p>
    <w:p w14:paraId="0B4FAE00" w14:textId="77777777" w:rsidR="00BC4DBC" w:rsidRDefault="00BC4DBC" w:rsidP="00BC4DBC">
      <w:pPr>
        <w:pStyle w:val="BodyText"/>
        <w:spacing w:before="160" w:line="360" w:lineRule="auto"/>
        <w:ind w:left="708" w:right="138" w:firstLine="873"/>
        <w:jc w:val="both"/>
        <w:rPr>
          <w:lang w:val="en-IN"/>
        </w:rPr>
      </w:pPr>
      <w:r w:rsidRPr="001776A6">
        <w:rPr>
          <w:lang w:val="en-IN"/>
        </w:rPr>
        <w:t>There are several reasons why WHOIS and domain ranking are effective indicators for phishing detection:</w:t>
      </w:r>
    </w:p>
    <w:p w14:paraId="1F53FDC9" w14:textId="77777777" w:rsidR="00BC4DBC" w:rsidRPr="001776A6" w:rsidRDefault="00BC4DBC" w:rsidP="0053342F">
      <w:pPr>
        <w:pStyle w:val="BodyText"/>
        <w:numPr>
          <w:ilvl w:val="0"/>
          <w:numId w:val="64"/>
        </w:numPr>
        <w:spacing w:before="160" w:line="360" w:lineRule="auto"/>
        <w:ind w:right="138"/>
        <w:jc w:val="both"/>
        <w:rPr>
          <w:lang w:val="en-IN"/>
        </w:rPr>
      </w:pPr>
      <w:r w:rsidRPr="001776A6">
        <w:rPr>
          <w:b/>
          <w:bCs/>
          <w:lang w:val="en-IN"/>
        </w:rPr>
        <w:t>Domain Age (WHOIS</w:t>
      </w:r>
      <w:proofErr w:type="gramStart"/>
      <w:r w:rsidRPr="001776A6">
        <w:rPr>
          <w:b/>
          <w:bCs/>
          <w:lang w:val="en-IN"/>
        </w:rPr>
        <w:t>):</w:t>
      </w:r>
      <w:r w:rsidRPr="001776A6">
        <w:rPr>
          <w:lang w:val="en-IN"/>
        </w:rPr>
        <w:t>The</w:t>
      </w:r>
      <w:proofErr w:type="gramEnd"/>
      <w:r w:rsidRPr="001776A6">
        <w:rPr>
          <w:lang w:val="en-IN"/>
        </w:rPr>
        <w:t xml:space="preserve"> WHOIS protocol provides essential metadata about a domain, including the date of registration, domain owner, and expiry date. Phishing websites are often registered for short-term use and may be newly created. By </w:t>
      </w:r>
      <w:proofErr w:type="spellStart"/>
      <w:r w:rsidRPr="001776A6">
        <w:rPr>
          <w:lang w:val="en-IN"/>
        </w:rPr>
        <w:t>analyzing</w:t>
      </w:r>
      <w:proofErr w:type="spellEnd"/>
      <w:r w:rsidRPr="001776A6">
        <w:rPr>
          <w:lang w:val="en-IN"/>
        </w:rPr>
        <w:t xml:space="preserve"> the domain’s age, the system can flag domains that are suspiciously new—an important red flag for phishing.</w:t>
      </w:r>
    </w:p>
    <w:p w14:paraId="743BDC29" w14:textId="18AD778B" w:rsidR="00BC4DBC" w:rsidRPr="00AB6F04" w:rsidRDefault="00BC4DBC" w:rsidP="0053342F">
      <w:pPr>
        <w:pStyle w:val="BodyText"/>
        <w:numPr>
          <w:ilvl w:val="0"/>
          <w:numId w:val="64"/>
        </w:numPr>
        <w:spacing w:before="160" w:line="360" w:lineRule="auto"/>
        <w:ind w:right="138"/>
        <w:jc w:val="both"/>
        <w:rPr>
          <w:lang w:val="en-IN"/>
        </w:rPr>
      </w:pPr>
      <w:r w:rsidRPr="001776A6">
        <w:rPr>
          <w:b/>
          <w:bCs/>
          <w:lang w:val="en-IN"/>
        </w:rPr>
        <w:t>Registrar and Ownership Details (WHOIS</w:t>
      </w:r>
      <w:proofErr w:type="gramStart"/>
      <w:r w:rsidRPr="001776A6">
        <w:rPr>
          <w:b/>
          <w:bCs/>
          <w:lang w:val="en-IN"/>
        </w:rPr>
        <w:t>):</w:t>
      </w:r>
      <w:r w:rsidRPr="001776A6">
        <w:rPr>
          <w:lang w:val="en-IN"/>
        </w:rPr>
        <w:t>Legitimate</w:t>
      </w:r>
      <w:proofErr w:type="gramEnd"/>
      <w:r w:rsidRPr="001776A6">
        <w:rPr>
          <w:lang w:val="en-IN"/>
        </w:rPr>
        <w:t xml:space="preserve"> domains typically use well-known domain registrars and include valid, verifiable owner information. On the other hand, phishing sites may use </w:t>
      </w:r>
      <w:r w:rsidRPr="00AB6F04">
        <w:rPr>
          <w:lang w:val="en-IN"/>
        </w:rPr>
        <w:t xml:space="preserve">obscure registrars or hide ownership details using privacy services. This information can be fetched and </w:t>
      </w:r>
      <w:proofErr w:type="spellStart"/>
      <w:r w:rsidRPr="00AB6F04">
        <w:rPr>
          <w:lang w:val="en-IN"/>
        </w:rPr>
        <w:t>analyzed</w:t>
      </w:r>
      <w:proofErr w:type="spellEnd"/>
      <w:r w:rsidRPr="00AB6F04">
        <w:rPr>
          <w:lang w:val="en-IN"/>
        </w:rPr>
        <w:t xml:space="preserve"> using WHOIS queries.</w:t>
      </w:r>
    </w:p>
    <w:p w14:paraId="377A106C" w14:textId="77777777" w:rsidR="00BC4DBC" w:rsidRPr="001776A6" w:rsidRDefault="00BC4DBC" w:rsidP="0053342F">
      <w:pPr>
        <w:pStyle w:val="BodyText"/>
        <w:numPr>
          <w:ilvl w:val="0"/>
          <w:numId w:val="64"/>
        </w:numPr>
        <w:spacing w:before="160" w:line="360" w:lineRule="auto"/>
        <w:ind w:right="138"/>
        <w:jc w:val="both"/>
        <w:rPr>
          <w:lang w:val="en-IN"/>
        </w:rPr>
      </w:pPr>
      <w:r w:rsidRPr="001776A6">
        <w:rPr>
          <w:b/>
          <w:bCs/>
          <w:lang w:val="en-IN"/>
        </w:rPr>
        <w:t xml:space="preserve">Top-1M Domain Ranking </w:t>
      </w:r>
      <w:proofErr w:type="spellStart"/>
      <w:proofErr w:type="gramStart"/>
      <w:r w:rsidRPr="001776A6">
        <w:rPr>
          <w:b/>
          <w:bCs/>
          <w:lang w:val="en-IN"/>
        </w:rPr>
        <w:t>Check:</w:t>
      </w:r>
      <w:r w:rsidRPr="001776A6">
        <w:rPr>
          <w:lang w:val="en-IN"/>
        </w:rPr>
        <w:t>To</w:t>
      </w:r>
      <w:proofErr w:type="spellEnd"/>
      <w:proofErr w:type="gramEnd"/>
      <w:r w:rsidRPr="001776A6">
        <w:rPr>
          <w:lang w:val="en-IN"/>
        </w:rPr>
        <w:t xml:space="preserve"> verify the domain's reputation, the engine cross-references the domain against a list of the top 1 million websites (e.g., from Alexa or </w:t>
      </w:r>
      <w:proofErr w:type="spellStart"/>
      <w:r w:rsidRPr="001776A6">
        <w:rPr>
          <w:lang w:val="en-IN"/>
        </w:rPr>
        <w:t>Tranco</w:t>
      </w:r>
      <w:proofErr w:type="spellEnd"/>
      <w:r w:rsidRPr="001776A6">
        <w:rPr>
          <w:lang w:val="en-IN"/>
        </w:rPr>
        <w:t>). Domains not appearing in this list are considered less trustworthy and may be more likely to be phishing sites.</w:t>
      </w:r>
    </w:p>
    <w:p w14:paraId="60D4DF11" w14:textId="77777777" w:rsidR="00BC4DBC" w:rsidRPr="001776A6" w:rsidRDefault="00BC4DBC" w:rsidP="0053342F">
      <w:pPr>
        <w:pStyle w:val="BodyText"/>
        <w:numPr>
          <w:ilvl w:val="0"/>
          <w:numId w:val="64"/>
        </w:numPr>
        <w:spacing w:before="160" w:line="360" w:lineRule="auto"/>
        <w:ind w:right="138"/>
        <w:jc w:val="both"/>
        <w:rPr>
          <w:lang w:val="en-IN"/>
        </w:rPr>
      </w:pPr>
      <w:r w:rsidRPr="001776A6">
        <w:rPr>
          <w:lang w:val="en-IN"/>
        </w:rPr>
        <w:t xml:space="preserve"> </w:t>
      </w:r>
      <w:r w:rsidRPr="001776A6">
        <w:rPr>
          <w:b/>
          <w:bCs/>
          <w:lang w:val="en-IN"/>
        </w:rPr>
        <w:t xml:space="preserve">Domain Popularity and Trust </w:t>
      </w:r>
      <w:proofErr w:type="spellStart"/>
      <w:proofErr w:type="gramStart"/>
      <w:r w:rsidRPr="001776A6">
        <w:rPr>
          <w:b/>
          <w:bCs/>
          <w:lang w:val="en-IN"/>
        </w:rPr>
        <w:t>Score:</w:t>
      </w:r>
      <w:r w:rsidRPr="001776A6">
        <w:rPr>
          <w:lang w:val="en-IN"/>
        </w:rPr>
        <w:t>Popular</w:t>
      </w:r>
      <w:proofErr w:type="spellEnd"/>
      <w:proofErr w:type="gramEnd"/>
      <w:r w:rsidRPr="001776A6">
        <w:rPr>
          <w:lang w:val="en-IN"/>
        </w:rPr>
        <w:t xml:space="preserve">, long-standing domains are generally more </w:t>
      </w:r>
      <w:r w:rsidRPr="001776A6">
        <w:rPr>
          <w:lang w:val="en-IN"/>
        </w:rPr>
        <w:lastRenderedPageBreak/>
        <w:t>trustworthy. By checking whether a domain is commonly accessed or ranked among the top 1M domains, the engine assigns a higher trust score. Unranked or low-ranked domains are assigned a lower trust score.</w:t>
      </w:r>
    </w:p>
    <w:p w14:paraId="617E753A" w14:textId="77777777" w:rsidR="00BC4DBC" w:rsidRPr="001776A6" w:rsidRDefault="00BC4DBC" w:rsidP="00BC4DBC">
      <w:pPr>
        <w:pStyle w:val="BodyText"/>
        <w:spacing w:before="160" w:line="360" w:lineRule="auto"/>
        <w:ind w:right="138"/>
        <w:jc w:val="both"/>
        <w:rPr>
          <w:b/>
          <w:bCs/>
          <w:lang w:val="en-IN"/>
        </w:rPr>
      </w:pPr>
      <w:r>
        <w:t xml:space="preserve"> </w:t>
      </w:r>
      <w:r>
        <w:tab/>
      </w:r>
      <w:r w:rsidRPr="001776A6">
        <w:rPr>
          <w:b/>
          <w:bCs/>
          <w:lang w:val="en-IN"/>
        </w:rPr>
        <w:t>Why WHOIS and Domain Ranking Are Important:</w:t>
      </w:r>
    </w:p>
    <w:p w14:paraId="4B641B0B" w14:textId="77777777" w:rsidR="00BC4DBC" w:rsidRPr="001776A6" w:rsidRDefault="00BC4DBC" w:rsidP="0053342F">
      <w:pPr>
        <w:pStyle w:val="BodyText"/>
        <w:numPr>
          <w:ilvl w:val="0"/>
          <w:numId w:val="65"/>
        </w:numPr>
        <w:spacing w:before="160" w:line="360" w:lineRule="auto"/>
        <w:ind w:right="138"/>
        <w:jc w:val="both"/>
        <w:rPr>
          <w:lang w:val="en-IN"/>
        </w:rPr>
      </w:pPr>
      <w:r w:rsidRPr="001776A6">
        <w:rPr>
          <w:b/>
          <w:bCs/>
          <w:lang w:val="en-IN"/>
        </w:rPr>
        <w:t>Security Insight</w:t>
      </w:r>
      <w:r w:rsidRPr="001776A6">
        <w:rPr>
          <w:lang w:val="en-IN"/>
        </w:rPr>
        <w:t>: Domains that are newly registered and not publicly ranked are more likely to be created for malicious purposes.</w:t>
      </w:r>
    </w:p>
    <w:p w14:paraId="5A6E6131" w14:textId="77777777" w:rsidR="00BC4DBC" w:rsidRPr="001776A6" w:rsidRDefault="00BC4DBC" w:rsidP="0053342F">
      <w:pPr>
        <w:pStyle w:val="BodyText"/>
        <w:numPr>
          <w:ilvl w:val="0"/>
          <w:numId w:val="65"/>
        </w:numPr>
        <w:spacing w:before="160" w:line="360" w:lineRule="auto"/>
        <w:ind w:right="138"/>
        <w:jc w:val="both"/>
        <w:rPr>
          <w:lang w:val="en-IN"/>
        </w:rPr>
      </w:pPr>
      <w:r w:rsidRPr="001776A6">
        <w:rPr>
          <w:b/>
          <w:bCs/>
          <w:lang w:val="en-IN"/>
        </w:rPr>
        <w:t>Ownership Transparency</w:t>
      </w:r>
      <w:r w:rsidRPr="001776A6">
        <w:rPr>
          <w:lang w:val="en-IN"/>
        </w:rPr>
        <w:t>: Suspicious registrant information, such as anonymity or use of privacy proxies, may indicate intent to deceive users.</w:t>
      </w:r>
    </w:p>
    <w:p w14:paraId="579379BA" w14:textId="77777777" w:rsidR="00BC4DBC" w:rsidRDefault="00BC4DBC" w:rsidP="0053342F">
      <w:pPr>
        <w:pStyle w:val="BodyText"/>
        <w:numPr>
          <w:ilvl w:val="0"/>
          <w:numId w:val="65"/>
        </w:numPr>
        <w:spacing w:before="160" w:line="360" w:lineRule="auto"/>
        <w:ind w:right="138"/>
        <w:jc w:val="both"/>
        <w:rPr>
          <w:lang w:val="en-IN"/>
        </w:rPr>
      </w:pPr>
      <w:r w:rsidRPr="001776A6">
        <w:rPr>
          <w:b/>
          <w:bCs/>
          <w:lang w:val="en-IN"/>
        </w:rPr>
        <w:t>Reputation Validation</w:t>
      </w:r>
      <w:r w:rsidRPr="001776A6">
        <w:rPr>
          <w:lang w:val="en-IN"/>
        </w:rPr>
        <w:t>: Public ranking is an external indicator of reputation and can be used to verify legitimacy without prior user interaction.</w:t>
      </w:r>
    </w:p>
    <w:p w14:paraId="4FB1C81C" w14:textId="77777777" w:rsidR="00BC4DBC" w:rsidRPr="001776A6" w:rsidRDefault="00BC4DBC" w:rsidP="00BC4DBC">
      <w:pPr>
        <w:pStyle w:val="BodyText"/>
        <w:spacing w:before="160" w:line="360" w:lineRule="auto"/>
        <w:ind w:left="720" w:right="138"/>
        <w:jc w:val="both"/>
        <w:rPr>
          <w:b/>
          <w:bCs/>
          <w:lang w:val="en-IN"/>
        </w:rPr>
      </w:pPr>
      <w:r w:rsidRPr="001776A6">
        <w:rPr>
          <w:b/>
          <w:bCs/>
          <w:lang w:val="en-IN"/>
        </w:rPr>
        <w:t>How It’s Used in the Phishing Detection System:</w:t>
      </w:r>
    </w:p>
    <w:p w14:paraId="7256B774" w14:textId="77777777" w:rsidR="00BC4DBC" w:rsidRPr="001776A6" w:rsidRDefault="00BC4DBC" w:rsidP="0053342F">
      <w:pPr>
        <w:pStyle w:val="BodyText"/>
        <w:numPr>
          <w:ilvl w:val="0"/>
          <w:numId w:val="66"/>
        </w:numPr>
        <w:spacing w:before="160" w:line="360" w:lineRule="auto"/>
        <w:ind w:right="138"/>
        <w:jc w:val="both"/>
        <w:rPr>
          <w:lang w:val="en-IN"/>
        </w:rPr>
      </w:pPr>
      <w:r w:rsidRPr="001776A6">
        <w:rPr>
          <w:lang w:val="en-IN"/>
        </w:rPr>
        <w:t>The controller.py module runs WHOIS queries on input URLs and extracts the domain registration date.</w:t>
      </w:r>
    </w:p>
    <w:p w14:paraId="03C8E2D1" w14:textId="77777777" w:rsidR="00BC4DBC" w:rsidRPr="001776A6" w:rsidRDefault="00BC4DBC" w:rsidP="0053342F">
      <w:pPr>
        <w:pStyle w:val="BodyText"/>
        <w:numPr>
          <w:ilvl w:val="0"/>
          <w:numId w:val="66"/>
        </w:numPr>
        <w:spacing w:before="160" w:line="360" w:lineRule="auto"/>
        <w:ind w:right="138"/>
        <w:jc w:val="both"/>
        <w:rPr>
          <w:lang w:val="en-IN"/>
        </w:rPr>
      </w:pPr>
      <w:r w:rsidRPr="001776A6">
        <w:rPr>
          <w:lang w:val="en-IN"/>
        </w:rPr>
        <w:t>It calculates domain age by comparing the current date to the registration date.</w:t>
      </w:r>
    </w:p>
    <w:p w14:paraId="4CB22133" w14:textId="77777777" w:rsidR="00BC4DBC" w:rsidRPr="001776A6" w:rsidRDefault="00BC4DBC" w:rsidP="0053342F">
      <w:pPr>
        <w:pStyle w:val="BodyText"/>
        <w:numPr>
          <w:ilvl w:val="0"/>
          <w:numId w:val="66"/>
        </w:numPr>
        <w:spacing w:before="160" w:line="360" w:lineRule="auto"/>
        <w:ind w:right="138"/>
        <w:jc w:val="both"/>
        <w:rPr>
          <w:lang w:val="en-IN"/>
        </w:rPr>
      </w:pPr>
      <w:r w:rsidRPr="001776A6">
        <w:rPr>
          <w:lang w:val="en-IN"/>
        </w:rPr>
        <w:t>It checks if the domain appears in the top-1m.csv or sorted-top1million.txt dataset.</w:t>
      </w:r>
    </w:p>
    <w:p w14:paraId="51B53D11" w14:textId="4D5A7F5A" w:rsidR="00BC4DBC" w:rsidRPr="00A951D5" w:rsidRDefault="00BC4DBC" w:rsidP="0053342F">
      <w:pPr>
        <w:pStyle w:val="BodyText"/>
        <w:numPr>
          <w:ilvl w:val="0"/>
          <w:numId w:val="66"/>
        </w:numPr>
        <w:spacing w:before="160" w:line="360" w:lineRule="auto"/>
        <w:ind w:right="138"/>
        <w:jc w:val="both"/>
        <w:rPr>
          <w:lang w:val="en-IN"/>
        </w:rPr>
      </w:pPr>
      <w:r w:rsidRPr="001776A6">
        <w:rPr>
          <w:lang w:val="en-IN"/>
        </w:rPr>
        <w:t>Based on this data, a score is assigned which contributes to the overall URL trust score.</w:t>
      </w:r>
    </w:p>
    <w:p w14:paraId="0C0832E4" w14:textId="7954D1FE" w:rsidR="00A951D5" w:rsidRDefault="00A951D5" w:rsidP="0053342F">
      <w:pPr>
        <w:pStyle w:val="Heading4"/>
        <w:numPr>
          <w:ilvl w:val="2"/>
          <w:numId w:val="62"/>
        </w:numPr>
        <w:tabs>
          <w:tab w:val="left" w:pos="1336"/>
        </w:tabs>
        <w:spacing w:before="203"/>
      </w:pPr>
      <w:r>
        <w:t>Trust Score Calculation Logic</w:t>
      </w:r>
    </w:p>
    <w:p w14:paraId="4824195B" w14:textId="77777777" w:rsidR="001456B6" w:rsidRPr="00425B97" w:rsidRDefault="001456B6" w:rsidP="001456B6">
      <w:pPr>
        <w:pStyle w:val="BodyText"/>
        <w:spacing w:before="159" w:line="360" w:lineRule="auto"/>
        <w:ind w:left="708" w:right="139" w:firstLine="873"/>
        <w:jc w:val="both"/>
        <w:rPr>
          <w:lang w:val="en-IN"/>
        </w:rPr>
      </w:pPr>
      <w:r w:rsidRPr="00425B97">
        <w:rPr>
          <w:lang w:val="en-IN"/>
        </w:rPr>
        <w:t>Trust score calculation is a crucial part of the URL heuristic analysis engine within the phishing detection system. It refers to the process of assigning a numerical score to a given URL based on various security-related attributes and patterns. This score determines the likelihood of the URL being genuine or malicious, enabling the system to classify the URL as “Safe” or “Phishing.”</w:t>
      </w:r>
    </w:p>
    <w:p w14:paraId="7A7B2CA1" w14:textId="51CFCB83" w:rsidR="002F41FE" w:rsidRDefault="001456B6" w:rsidP="00AB6F04">
      <w:pPr>
        <w:pStyle w:val="BodyText"/>
        <w:spacing w:before="159" w:line="360" w:lineRule="auto"/>
        <w:ind w:left="708" w:right="139" w:firstLine="873"/>
        <w:jc w:val="both"/>
        <w:rPr>
          <w:lang w:val="en-IN"/>
        </w:rPr>
      </w:pPr>
      <w:r w:rsidRPr="00425B97">
        <w:rPr>
          <w:lang w:val="en-IN"/>
        </w:rPr>
        <w:t xml:space="preserve">Much like gas fees in Ethereum provide a way to regulate transactions and discourage abuse, trust scores serve as a preventative mechanism to identify and flag potentially harmful URLs before </w:t>
      </w:r>
    </w:p>
    <w:p w14:paraId="2BED9293" w14:textId="010C849D" w:rsidR="001456B6" w:rsidRPr="00425B97" w:rsidRDefault="001456B6" w:rsidP="002F41FE">
      <w:pPr>
        <w:pStyle w:val="BodyText"/>
        <w:spacing w:before="159" w:line="360" w:lineRule="auto"/>
        <w:ind w:left="708" w:right="139"/>
        <w:jc w:val="both"/>
        <w:rPr>
          <w:lang w:val="en-IN"/>
        </w:rPr>
      </w:pPr>
      <w:r w:rsidRPr="00425B97">
        <w:rPr>
          <w:lang w:val="en-IN"/>
        </w:rPr>
        <w:t>users engage with them. The trust score is calculated by evaluating a set of heuristics—rules that have been derived from common characteristics of phishing sites.</w:t>
      </w:r>
    </w:p>
    <w:p w14:paraId="541CD510" w14:textId="77777777" w:rsidR="001456B6" w:rsidRPr="00425B97" w:rsidRDefault="001456B6" w:rsidP="001456B6">
      <w:pPr>
        <w:pStyle w:val="BodyText"/>
        <w:spacing w:before="159" w:line="360" w:lineRule="auto"/>
        <w:ind w:left="708" w:right="139" w:firstLine="873"/>
        <w:jc w:val="both"/>
        <w:rPr>
          <w:lang w:val="en-IN"/>
        </w:rPr>
      </w:pPr>
      <w:r w:rsidRPr="00425B97">
        <w:rPr>
          <w:lang w:val="en-IN"/>
        </w:rPr>
        <w:t xml:space="preserve">Each feature extracted from the URL contributes positively or negatively to the overall score. Features such as the use of HTTPS, presence in the top domain list, and an aged domain add to the trust score. On the other hand, suspicious patterns like use of IP addresses, multiple subdomains, </w:t>
      </w:r>
      <w:r w:rsidRPr="00425B97">
        <w:rPr>
          <w:lang w:val="en-IN"/>
        </w:rPr>
        <w:lastRenderedPageBreak/>
        <w:t>short domain age, and presence of URL shorteners deduct points from the trust score.</w:t>
      </w:r>
    </w:p>
    <w:p w14:paraId="7126A179" w14:textId="77777777" w:rsidR="001456B6" w:rsidRDefault="001456B6" w:rsidP="001456B6">
      <w:pPr>
        <w:pStyle w:val="BodyText"/>
        <w:spacing w:before="159" w:line="360" w:lineRule="auto"/>
        <w:ind w:left="708" w:right="139" w:firstLine="873"/>
        <w:jc w:val="both"/>
        <w:rPr>
          <w:sz w:val="27"/>
          <w:szCs w:val="27"/>
          <w:lang w:val="en-IN" w:eastAsia="en-IN"/>
        </w:rPr>
      </w:pPr>
      <w:r w:rsidRPr="00425B97">
        <w:rPr>
          <w:lang w:val="en-IN"/>
        </w:rPr>
        <w:t>The final score is typically scaled from 0 to 100, with thresholds set to classify the result. For instance, a score above 70 might be classified as “Genuine,” while a score below 50 might be marked as “Phishing.” These thresholds can be tuned based on validation against known datasets.</w:t>
      </w:r>
      <w:r w:rsidRPr="00425B97">
        <w:rPr>
          <w:sz w:val="27"/>
          <w:szCs w:val="27"/>
          <w:lang w:val="en-IN" w:eastAsia="en-IN"/>
        </w:rPr>
        <w:t xml:space="preserve"> </w:t>
      </w:r>
    </w:p>
    <w:p w14:paraId="720D96EA" w14:textId="77777777" w:rsidR="001456B6" w:rsidRPr="00425B97" w:rsidRDefault="001456B6" w:rsidP="001456B6">
      <w:pPr>
        <w:pStyle w:val="BodyText"/>
        <w:spacing w:before="159" w:line="360" w:lineRule="auto"/>
        <w:ind w:left="720" w:right="139" w:firstLine="720"/>
        <w:jc w:val="both"/>
        <w:rPr>
          <w:b/>
          <w:bCs/>
          <w:lang w:val="en-IN"/>
        </w:rPr>
      </w:pPr>
      <w:r w:rsidRPr="00425B97">
        <w:rPr>
          <w:b/>
          <w:bCs/>
          <w:lang w:val="en-IN"/>
        </w:rPr>
        <w:t>Key Factors Contributing to the Trust Score:</w:t>
      </w:r>
    </w:p>
    <w:p w14:paraId="0E6387DF" w14:textId="77777777" w:rsidR="001456B6" w:rsidRPr="00425B97" w:rsidRDefault="001456B6" w:rsidP="0053342F">
      <w:pPr>
        <w:pStyle w:val="BodyText"/>
        <w:numPr>
          <w:ilvl w:val="0"/>
          <w:numId w:val="67"/>
        </w:numPr>
        <w:spacing w:before="159" w:line="360" w:lineRule="auto"/>
        <w:ind w:right="139"/>
        <w:jc w:val="both"/>
        <w:rPr>
          <w:lang w:val="en-IN"/>
        </w:rPr>
      </w:pPr>
      <w:r w:rsidRPr="00425B97">
        <w:rPr>
          <w:b/>
          <w:bCs/>
          <w:lang w:val="en-IN"/>
        </w:rPr>
        <w:t>Domain Age</w:t>
      </w:r>
      <w:r w:rsidRPr="00425B97">
        <w:rPr>
          <w:lang w:val="en-IN"/>
        </w:rPr>
        <w:t xml:space="preserve"> – Older domains receive a higher trust value; newly created domains are suspicious.</w:t>
      </w:r>
    </w:p>
    <w:p w14:paraId="1B60290A" w14:textId="77777777" w:rsidR="001456B6" w:rsidRPr="00425B97" w:rsidRDefault="001456B6" w:rsidP="0053342F">
      <w:pPr>
        <w:pStyle w:val="BodyText"/>
        <w:numPr>
          <w:ilvl w:val="0"/>
          <w:numId w:val="67"/>
        </w:numPr>
        <w:spacing w:before="159" w:line="360" w:lineRule="auto"/>
        <w:ind w:right="139"/>
        <w:jc w:val="both"/>
        <w:rPr>
          <w:lang w:val="en-IN"/>
        </w:rPr>
      </w:pPr>
      <w:r w:rsidRPr="00425B97">
        <w:rPr>
          <w:b/>
          <w:bCs/>
          <w:lang w:val="en-IN"/>
        </w:rPr>
        <w:t>SSL Certificate (HTTPS)</w:t>
      </w:r>
      <w:r w:rsidRPr="00425B97">
        <w:rPr>
          <w:lang w:val="en-IN"/>
        </w:rPr>
        <w:t xml:space="preserve"> – Presence of a secure connection (https://) adds to the trust score.</w:t>
      </w:r>
    </w:p>
    <w:p w14:paraId="531332DB" w14:textId="77777777" w:rsidR="001456B6" w:rsidRPr="00425B97" w:rsidRDefault="001456B6" w:rsidP="0053342F">
      <w:pPr>
        <w:pStyle w:val="BodyText"/>
        <w:numPr>
          <w:ilvl w:val="0"/>
          <w:numId w:val="67"/>
        </w:numPr>
        <w:spacing w:before="159" w:line="360" w:lineRule="auto"/>
        <w:ind w:right="139"/>
        <w:jc w:val="both"/>
        <w:rPr>
          <w:lang w:val="en-IN"/>
        </w:rPr>
      </w:pPr>
      <w:r w:rsidRPr="00425B97">
        <w:rPr>
          <w:b/>
          <w:bCs/>
          <w:lang w:val="en-IN"/>
        </w:rPr>
        <w:t>WHOIS Data Availability</w:t>
      </w:r>
      <w:r w:rsidRPr="00425B97">
        <w:rPr>
          <w:lang w:val="en-IN"/>
        </w:rPr>
        <w:t xml:space="preserve"> – Public and complete WHOIS information increases the score.</w:t>
      </w:r>
    </w:p>
    <w:p w14:paraId="2292EDAD" w14:textId="77777777" w:rsidR="001456B6" w:rsidRPr="00425B97" w:rsidRDefault="001456B6" w:rsidP="0053342F">
      <w:pPr>
        <w:pStyle w:val="BodyText"/>
        <w:numPr>
          <w:ilvl w:val="0"/>
          <w:numId w:val="67"/>
        </w:numPr>
        <w:spacing w:before="159" w:line="360" w:lineRule="auto"/>
        <w:ind w:right="139"/>
        <w:jc w:val="both"/>
        <w:rPr>
          <w:lang w:val="en-IN"/>
        </w:rPr>
      </w:pPr>
      <w:r w:rsidRPr="00425B97">
        <w:rPr>
          <w:b/>
          <w:bCs/>
          <w:lang w:val="en-IN"/>
        </w:rPr>
        <w:t>Presence of IP Address in URL</w:t>
      </w:r>
      <w:r w:rsidRPr="00425B97">
        <w:rPr>
          <w:lang w:val="en-IN"/>
        </w:rPr>
        <w:t xml:space="preserve"> – Penalized, as phishing sites often use raw IP addresses.</w:t>
      </w:r>
    </w:p>
    <w:p w14:paraId="79B4D1D2" w14:textId="77777777" w:rsidR="001456B6" w:rsidRPr="00425B97" w:rsidRDefault="001456B6" w:rsidP="0053342F">
      <w:pPr>
        <w:pStyle w:val="BodyText"/>
        <w:numPr>
          <w:ilvl w:val="0"/>
          <w:numId w:val="67"/>
        </w:numPr>
        <w:spacing w:before="159" w:line="360" w:lineRule="auto"/>
        <w:ind w:right="139"/>
        <w:jc w:val="both"/>
        <w:rPr>
          <w:lang w:val="en-IN"/>
        </w:rPr>
      </w:pPr>
      <w:r w:rsidRPr="00425B97">
        <w:rPr>
          <w:b/>
          <w:bCs/>
          <w:lang w:val="en-IN"/>
        </w:rPr>
        <w:t>Top-1M Domain List Membership</w:t>
      </w:r>
      <w:r w:rsidRPr="00425B97">
        <w:rPr>
          <w:lang w:val="en-IN"/>
        </w:rPr>
        <w:t xml:space="preserve"> – If the domain exists in a ranked list, it’s considered more reputable.</w:t>
      </w:r>
    </w:p>
    <w:p w14:paraId="28E26C89" w14:textId="77777777" w:rsidR="001456B6" w:rsidRPr="00425B97" w:rsidRDefault="001456B6" w:rsidP="0053342F">
      <w:pPr>
        <w:pStyle w:val="BodyText"/>
        <w:numPr>
          <w:ilvl w:val="0"/>
          <w:numId w:val="67"/>
        </w:numPr>
        <w:spacing w:before="159" w:line="360" w:lineRule="auto"/>
        <w:ind w:right="139"/>
        <w:jc w:val="both"/>
        <w:rPr>
          <w:lang w:val="en-IN"/>
        </w:rPr>
      </w:pPr>
      <w:r w:rsidRPr="00425B97">
        <w:rPr>
          <w:b/>
          <w:bCs/>
          <w:lang w:val="en-IN"/>
        </w:rPr>
        <w:t>URL Length and Complexity</w:t>
      </w:r>
      <w:r w:rsidRPr="00425B97">
        <w:rPr>
          <w:lang w:val="en-IN"/>
        </w:rPr>
        <w:t xml:space="preserve"> – Excessively long or complex URLs decrease the trust score.</w:t>
      </w:r>
    </w:p>
    <w:p w14:paraId="116A985E" w14:textId="77777777" w:rsidR="001456B6" w:rsidRPr="00425B97" w:rsidRDefault="001456B6" w:rsidP="0053342F">
      <w:pPr>
        <w:pStyle w:val="BodyText"/>
        <w:numPr>
          <w:ilvl w:val="0"/>
          <w:numId w:val="67"/>
        </w:numPr>
        <w:spacing w:before="159" w:line="360" w:lineRule="auto"/>
        <w:ind w:right="139"/>
        <w:jc w:val="both"/>
        <w:rPr>
          <w:lang w:val="en-IN"/>
        </w:rPr>
      </w:pPr>
      <w:r w:rsidRPr="00425B97">
        <w:rPr>
          <w:b/>
          <w:bCs/>
          <w:lang w:val="en-IN"/>
        </w:rPr>
        <w:t>Use of URL Shorteners or Redirections</w:t>
      </w:r>
      <w:r w:rsidRPr="00425B97">
        <w:rPr>
          <w:lang w:val="en-IN"/>
        </w:rPr>
        <w:t xml:space="preserve"> – Shortened or frequently redirected URLs reduce the score.</w:t>
      </w:r>
    </w:p>
    <w:p w14:paraId="0B7CF4DB" w14:textId="77777777" w:rsidR="001456B6" w:rsidRDefault="001456B6" w:rsidP="0053342F">
      <w:pPr>
        <w:pStyle w:val="BodyText"/>
        <w:numPr>
          <w:ilvl w:val="0"/>
          <w:numId w:val="71"/>
        </w:numPr>
        <w:spacing w:before="159" w:line="360" w:lineRule="auto"/>
        <w:ind w:right="139"/>
        <w:jc w:val="both"/>
        <w:rPr>
          <w:b/>
          <w:bCs/>
          <w:lang w:val="en-IN"/>
        </w:rPr>
      </w:pPr>
      <w:r w:rsidRPr="00425B97">
        <w:rPr>
          <w:b/>
          <w:bCs/>
          <w:lang w:val="en-IN"/>
        </w:rPr>
        <w:t xml:space="preserve">How </w:t>
      </w:r>
    </w:p>
    <w:p w14:paraId="41640466" w14:textId="17B4BB2A" w:rsidR="001456B6" w:rsidRPr="00425B97" w:rsidRDefault="001456B6" w:rsidP="0053342F">
      <w:pPr>
        <w:pStyle w:val="BodyText"/>
        <w:numPr>
          <w:ilvl w:val="0"/>
          <w:numId w:val="71"/>
        </w:numPr>
        <w:spacing w:before="159" w:line="360" w:lineRule="auto"/>
        <w:ind w:right="139"/>
        <w:jc w:val="both"/>
        <w:rPr>
          <w:b/>
          <w:bCs/>
          <w:lang w:val="en-IN"/>
        </w:rPr>
      </w:pPr>
      <w:r w:rsidRPr="00425B97">
        <w:rPr>
          <w:b/>
          <w:bCs/>
          <w:lang w:val="en-IN"/>
        </w:rPr>
        <w:t>Trust Score is Calculated in the System:</w:t>
      </w:r>
    </w:p>
    <w:p w14:paraId="35098403" w14:textId="77777777" w:rsidR="001456B6" w:rsidRPr="00425B97" w:rsidRDefault="001456B6" w:rsidP="0053342F">
      <w:pPr>
        <w:pStyle w:val="BodyText"/>
        <w:numPr>
          <w:ilvl w:val="0"/>
          <w:numId w:val="68"/>
        </w:numPr>
        <w:spacing w:before="159" w:line="360" w:lineRule="auto"/>
        <w:ind w:right="139"/>
        <w:jc w:val="both"/>
        <w:rPr>
          <w:lang w:val="en-IN"/>
        </w:rPr>
      </w:pPr>
      <w:r w:rsidRPr="00425B97">
        <w:rPr>
          <w:lang w:val="en-IN"/>
        </w:rPr>
        <w:t>controller.py module runs a series of heuristic checks.</w:t>
      </w:r>
    </w:p>
    <w:p w14:paraId="491A4174" w14:textId="77777777" w:rsidR="001456B6" w:rsidRDefault="001456B6" w:rsidP="0053342F">
      <w:pPr>
        <w:pStyle w:val="BodyText"/>
        <w:numPr>
          <w:ilvl w:val="0"/>
          <w:numId w:val="68"/>
        </w:numPr>
        <w:spacing w:before="159" w:line="360" w:lineRule="auto"/>
        <w:ind w:right="139"/>
        <w:jc w:val="both"/>
        <w:rPr>
          <w:lang w:val="en-IN"/>
        </w:rPr>
      </w:pPr>
      <w:r w:rsidRPr="00425B97">
        <w:rPr>
          <w:lang w:val="en-IN"/>
        </w:rPr>
        <w:t>The Each heuristic returns a binary or scaled score (e.g., 0 for bad, 1 for good, or a numeric weight).</w:t>
      </w:r>
    </w:p>
    <w:p w14:paraId="38E022FA" w14:textId="77777777" w:rsidR="001456B6" w:rsidRPr="00425B97" w:rsidRDefault="001456B6" w:rsidP="0053342F">
      <w:pPr>
        <w:pStyle w:val="BodyText"/>
        <w:numPr>
          <w:ilvl w:val="0"/>
          <w:numId w:val="68"/>
        </w:numPr>
        <w:spacing w:before="159" w:line="360" w:lineRule="auto"/>
        <w:ind w:right="139"/>
        <w:jc w:val="both"/>
        <w:rPr>
          <w:lang w:val="en-IN"/>
        </w:rPr>
      </w:pPr>
      <w:r w:rsidRPr="00425B97">
        <w:rPr>
          <w:lang w:val="en-IN"/>
        </w:rPr>
        <w:t>All individual scores are combined to form a cumulative trust score.</w:t>
      </w:r>
    </w:p>
    <w:p w14:paraId="23863E8C" w14:textId="7B4A86AC" w:rsidR="002F41FE" w:rsidRPr="00AB6F04" w:rsidRDefault="001456B6" w:rsidP="0053342F">
      <w:pPr>
        <w:pStyle w:val="BodyText"/>
        <w:numPr>
          <w:ilvl w:val="0"/>
          <w:numId w:val="68"/>
        </w:numPr>
        <w:spacing w:before="159" w:line="360" w:lineRule="auto"/>
        <w:ind w:right="139"/>
        <w:jc w:val="both"/>
        <w:rPr>
          <w:lang w:val="en-IN"/>
        </w:rPr>
      </w:pPr>
      <w:r w:rsidRPr="00425B97">
        <w:rPr>
          <w:lang w:val="en-IN"/>
        </w:rPr>
        <w:t>A threshold-based decision system interprets the trust score to return a final label (“Genuine” or “Malicious”).</w:t>
      </w:r>
    </w:p>
    <w:p w14:paraId="7208F695" w14:textId="77777777" w:rsidR="001456B6" w:rsidRPr="00425B97" w:rsidRDefault="001456B6" w:rsidP="0053342F">
      <w:pPr>
        <w:pStyle w:val="BodyText"/>
        <w:numPr>
          <w:ilvl w:val="0"/>
          <w:numId w:val="70"/>
        </w:numPr>
        <w:spacing w:before="159" w:line="360" w:lineRule="auto"/>
        <w:ind w:right="139"/>
        <w:jc w:val="both"/>
        <w:rPr>
          <w:b/>
          <w:bCs/>
          <w:lang w:val="en-IN"/>
        </w:rPr>
      </w:pPr>
      <w:r w:rsidRPr="00425B97">
        <w:rPr>
          <w:b/>
          <w:bCs/>
          <w:lang w:val="en-IN"/>
        </w:rPr>
        <w:t>Importance of Trust Score Calculation:</w:t>
      </w:r>
    </w:p>
    <w:p w14:paraId="5CE8ADAF" w14:textId="77777777" w:rsidR="001456B6" w:rsidRPr="00425B97" w:rsidRDefault="001456B6" w:rsidP="0053342F">
      <w:pPr>
        <w:pStyle w:val="BodyText"/>
        <w:numPr>
          <w:ilvl w:val="0"/>
          <w:numId w:val="69"/>
        </w:numPr>
        <w:spacing w:before="159" w:line="360" w:lineRule="auto"/>
        <w:ind w:right="139"/>
        <w:jc w:val="both"/>
        <w:rPr>
          <w:lang w:val="en-IN"/>
        </w:rPr>
      </w:pPr>
      <w:r w:rsidRPr="00425B97">
        <w:rPr>
          <w:b/>
          <w:bCs/>
          <w:lang w:val="en-IN"/>
        </w:rPr>
        <w:t>Prevents Phishing</w:t>
      </w:r>
      <w:r w:rsidRPr="00425B97">
        <w:rPr>
          <w:lang w:val="en-IN"/>
        </w:rPr>
        <w:t>: Quickly identifies suspicious links based on structural properties.</w:t>
      </w:r>
    </w:p>
    <w:p w14:paraId="655C00A4" w14:textId="77777777" w:rsidR="001456B6" w:rsidRPr="00425B97" w:rsidRDefault="001456B6" w:rsidP="0053342F">
      <w:pPr>
        <w:pStyle w:val="BodyText"/>
        <w:numPr>
          <w:ilvl w:val="0"/>
          <w:numId w:val="69"/>
        </w:numPr>
        <w:spacing w:before="159" w:line="360" w:lineRule="auto"/>
        <w:ind w:right="139"/>
        <w:jc w:val="both"/>
        <w:rPr>
          <w:lang w:val="en-IN"/>
        </w:rPr>
      </w:pPr>
      <w:r w:rsidRPr="00425B97">
        <w:rPr>
          <w:b/>
          <w:bCs/>
          <w:lang w:val="en-IN"/>
        </w:rPr>
        <w:t>No Need for Training Data</w:t>
      </w:r>
      <w:r w:rsidRPr="00425B97">
        <w:rPr>
          <w:lang w:val="en-IN"/>
        </w:rPr>
        <w:t>: Unlike ML models, heuristic scoring works without historical datasets.</w:t>
      </w:r>
    </w:p>
    <w:p w14:paraId="15918D44" w14:textId="77777777" w:rsidR="001456B6" w:rsidRPr="00425B97" w:rsidRDefault="001456B6" w:rsidP="0053342F">
      <w:pPr>
        <w:pStyle w:val="BodyText"/>
        <w:numPr>
          <w:ilvl w:val="0"/>
          <w:numId w:val="69"/>
        </w:numPr>
        <w:spacing w:before="159" w:line="360" w:lineRule="auto"/>
        <w:ind w:right="139"/>
        <w:jc w:val="both"/>
        <w:rPr>
          <w:lang w:val="en-IN"/>
        </w:rPr>
      </w:pPr>
      <w:r w:rsidRPr="00425B97">
        <w:rPr>
          <w:b/>
          <w:bCs/>
          <w:lang w:val="en-IN"/>
        </w:rPr>
        <w:t>Real-time Analysis</w:t>
      </w:r>
      <w:r w:rsidRPr="00425B97">
        <w:rPr>
          <w:lang w:val="en-IN"/>
        </w:rPr>
        <w:t>: Can evaluate links immediately as they are submitted.</w:t>
      </w:r>
    </w:p>
    <w:p w14:paraId="0BE51C95" w14:textId="77777777" w:rsidR="001456B6" w:rsidRDefault="001456B6" w:rsidP="0053342F">
      <w:pPr>
        <w:pStyle w:val="BodyText"/>
        <w:numPr>
          <w:ilvl w:val="0"/>
          <w:numId w:val="69"/>
        </w:numPr>
        <w:spacing w:before="159" w:line="360" w:lineRule="auto"/>
        <w:ind w:right="139"/>
        <w:jc w:val="both"/>
        <w:rPr>
          <w:lang w:val="en-IN"/>
        </w:rPr>
      </w:pPr>
      <w:r w:rsidRPr="00425B97">
        <w:rPr>
          <w:b/>
          <w:bCs/>
          <w:lang w:val="en-IN"/>
        </w:rPr>
        <w:lastRenderedPageBreak/>
        <w:t>Customizable and Interpretable</w:t>
      </w:r>
      <w:r w:rsidRPr="00425B97">
        <w:rPr>
          <w:lang w:val="en-IN"/>
        </w:rPr>
        <w:t>: Rules and weights can be updated as phishing tactics evolve.</w:t>
      </w:r>
    </w:p>
    <w:p w14:paraId="05857C1A" w14:textId="77777777" w:rsidR="00AB6F04" w:rsidRDefault="00AB6F04" w:rsidP="00AB6F04">
      <w:pPr>
        <w:pStyle w:val="BodyText"/>
        <w:spacing w:before="159" w:line="360" w:lineRule="auto"/>
        <w:ind w:left="720" w:right="139"/>
        <w:jc w:val="both"/>
        <w:rPr>
          <w:lang w:val="en-IN"/>
        </w:rPr>
      </w:pPr>
    </w:p>
    <w:p w14:paraId="4AA104B1" w14:textId="77777777" w:rsidR="00AD0C84" w:rsidRDefault="00AD0C84" w:rsidP="00AD0C84">
      <w:pPr>
        <w:pStyle w:val="BodyText"/>
        <w:spacing w:before="159" w:line="360" w:lineRule="auto"/>
        <w:ind w:left="720" w:right="139"/>
        <w:jc w:val="both"/>
        <w:rPr>
          <w:lang w:val="en-IN"/>
        </w:rPr>
      </w:pPr>
    </w:p>
    <w:p w14:paraId="5776FD50" w14:textId="77777777" w:rsidR="00AD0C84" w:rsidRDefault="00AD0C84" w:rsidP="0053342F">
      <w:pPr>
        <w:pStyle w:val="Heading3"/>
        <w:numPr>
          <w:ilvl w:val="1"/>
          <w:numId w:val="62"/>
        </w:numPr>
        <w:tabs>
          <w:tab w:val="left" w:pos="1186"/>
        </w:tabs>
        <w:ind w:left="1186" w:hanging="478"/>
        <w:jc w:val="both"/>
      </w:pPr>
      <w:r w:rsidRPr="00425B97">
        <w:t>File-Based Static Analysis (PE File Heuristics)</w:t>
      </w:r>
    </w:p>
    <w:p w14:paraId="7C7107AD" w14:textId="77777777" w:rsidR="001B3E20" w:rsidRPr="00DB5FC4" w:rsidRDefault="001B3E20" w:rsidP="00DB5FC4">
      <w:pPr>
        <w:pStyle w:val="BodyText"/>
        <w:spacing w:before="159" w:line="360" w:lineRule="auto"/>
        <w:ind w:left="708" w:right="139" w:firstLine="873"/>
        <w:jc w:val="both"/>
        <w:rPr>
          <w:lang w:val="en-IN"/>
        </w:rPr>
      </w:pPr>
      <w:r w:rsidRPr="00DB5FC4">
        <w:rPr>
          <w:lang w:val="en-IN"/>
        </w:rPr>
        <w:t xml:space="preserve">File-based static analysis is a security technique used to inspect executable files without actually running them. In the context of this phishing detection system, Portable Executable (PE) files, such as .exe files on Windows, are </w:t>
      </w:r>
      <w:proofErr w:type="spellStart"/>
      <w:r w:rsidRPr="00DB5FC4">
        <w:rPr>
          <w:lang w:val="en-IN"/>
        </w:rPr>
        <w:t>analyzed</w:t>
      </w:r>
      <w:proofErr w:type="spellEnd"/>
      <w:r w:rsidRPr="00DB5FC4">
        <w:rPr>
          <w:lang w:val="en-IN"/>
        </w:rPr>
        <w:t xml:space="preserve"> using static heuristics to determine whether they exhibit characteristics commonly associated with malware. This method is particularly effective in identifying threats embedded in software files shared via email or hosted on malicious websites.</w:t>
      </w:r>
    </w:p>
    <w:p w14:paraId="174063E6" w14:textId="77777777" w:rsidR="001B3E20" w:rsidRPr="00814FE7" w:rsidRDefault="001B3E20" w:rsidP="00814FE7">
      <w:pPr>
        <w:pStyle w:val="BodyText"/>
        <w:spacing w:before="159" w:line="360" w:lineRule="auto"/>
        <w:ind w:left="708" w:right="139" w:hanging="141"/>
        <w:jc w:val="both"/>
        <w:rPr>
          <w:b/>
          <w:bCs/>
          <w:lang w:val="en-IN"/>
        </w:rPr>
      </w:pPr>
      <w:r w:rsidRPr="00814FE7">
        <w:rPr>
          <w:b/>
          <w:bCs/>
          <w:lang w:val="en-IN"/>
        </w:rPr>
        <w:t>Overview of PE File Static Analysis:</w:t>
      </w:r>
    </w:p>
    <w:p w14:paraId="1C451F56" w14:textId="77777777" w:rsidR="001B3E20" w:rsidRPr="00DB5FC4" w:rsidRDefault="001B3E20" w:rsidP="00DB5FC4">
      <w:pPr>
        <w:pStyle w:val="BodyText"/>
        <w:spacing w:before="159" w:line="360" w:lineRule="auto"/>
        <w:ind w:left="708" w:right="139" w:firstLine="873"/>
        <w:jc w:val="both"/>
      </w:pPr>
      <w:r w:rsidRPr="00DB5FC4">
        <w:rPr>
          <w:lang w:val="en-IN"/>
        </w:rPr>
        <w:t>File-based static analysis operates by examining the binary structure and metadata of an executable file to detect indicators of compromise. Unlike dynamic analysis, which requires executing the file in a controlled environment, static analysis</w:t>
      </w:r>
      <w:r w:rsidRPr="00DB5FC4">
        <w:t xml:space="preserve"> is safe, fast, and resource-efficient, as it inspects file contents without executing them.</w:t>
      </w:r>
    </w:p>
    <w:p w14:paraId="22CFE33C" w14:textId="77777777" w:rsidR="001B3E20" w:rsidRDefault="001B3E20" w:rsidP="00DB5FC4">
      <w:pPr>
        <w:pStyle w:val="BodyText"/>
        <w:spacing w:line="360" w:lineRule="auto"/>
        <w:ind w:left="708" w:right="137"/>
        <w:jc w:val="both"/>
      </w:pPr>
      <w:r w:rsidRPr="00DB5FC4">
        <w:t>The analysis focuses on a variety of features including entropy (randomness in binary content), API imports, header fields, file size, section count, and unusual strings. The system uses these features to determine if a file is likely to be malicious or benign.</w:t>
      </w:r>
    </w:p>
    <w:p w14:paraId="0560DE95" w14:textId="77777777" w:rsidR="00814FE7" w:rsidRPr="00DB5FC4" w:rsidRDefault="00814FE7" w:rsidP="00DB5FC4">
      <w:pPr>
        <w:pStyle w:val="BodyText"/>
        <w:spacing w:line="360" w:lineRule="auto"/>
        <w:ind w:left="708" w:right="137"/>
        <w:jc w:val="both"/>
      </w:pPr>
    </w:p>
    <w:p w14:paraId="1C4D4918" w14:textId="77777777" w:rsidR="001B3E20" w:rsidRPr="00425B97" w:rsidRDefault="001B3E20" w:rsidP="00DB5FC4">
      <w:pPr>
        <w:pStyle w:val="BodyText"/>
        <w:spacing w:line="360" w:lineRule="auto"/>
        <w:ind w:left="708" w:right="137"/>
        <w:jc w:val="both"/>
        <w:rPr>
          <w:bCs/>
          <w:lang w:val="en-IN"/>
        </w:rPr>
      </w:pPr>
      <w:r w:rsidRPr="00DB5FC4">
        <w:t xml:space="preserve">In this project, the PE file analysis module is implemented using Python libraries like </w:t>
      </w:r>
      <w:proofErr w:type="spellStart"/>
      <w:r w:rsidRPr="00DB5FC4">
        <w:t>pefile</w:t>
      </w:r>
      <w:proofErr w:type="spellEnd"/>
      <w:r w:rsidRPr="00DB5FC4">
        <w:t xml:space="preserve">, which allows parsing of the Windows PE format. Heuristics are then applied to detect anomalies, such as encrypted sections, suspicious imports (like </w:t>
      </w:r>
      <w:proofErr w:type="spellStart"/>
      <w:r w:rsidRPr="00DB5FC4">
        <w:t>CreateRemoteThread</w:t>
      </w:r>
      <w:proofErr w:type="spellEnd"/>
      <w:r w:rsidRPr="00425B97">
        <w:rPr>
          <w:bCs/>
          <w:lang w:val="en-IN"/>
        </w:rPr>
        <w:t xml:space="preserve">, </w:t>
      </w:r>
      <w:proofErr w:type="spellStart"/>
      <w:r w:rsidRPr="00425B97">
        <w:rPr>
          <w:bCs/>
          <w:lang w:val="en-IN"/>
        </w:rPr>
        <w:t>VirtualAllocEx</w:t>
      </w:r>
      <w:proofErr w:type="spellEnd"/>
      <w:r w:rsidRPr="00425B97">
        <w:rPr>
          <w:bCs/>
          <w:lang w:val="en-IN"/>
        </w:rPr>
        <w:t>, etc.), or abnormal section entropy that might indicate code obfuscation or packing.</w:t>
      </w:r>
    </w:p>
    <w:p w14:paraId="3532E467" w14:textId="77777777" w:rsidR="001B3E20" w:rsidRDefault="001B3E20" w:rsidP="001B3E20">
      <w:pPr>
        <w:pStyle w:val="Heading3"/>
        <w:tabs>
          <w:tab w:val="left" w:pos="1186"/>
        </w:tabs>
        <w:ind w:firstLine="0"/>
        <w:jc w:val="both"/>
      </w:pPr>
    </w:p>
    <w:p w14:paraId="4786C627" w14:textId="77777777" w:rsidR="00A315B2" w:rsidRDefault="00A315B2" w:rsidP="0053342F">
      <w:pPr>
        <w:pStyle w:val="Heading4"/>
        <w:numPr>
          <w:ilvl w:val="2"/>
          <w:numId w:val="62"/>
        </w:numPr>
        <w:tabs>
          <w:tab w:val="left" w:pos="1337"/>
        </w:tabs>
        <w:ind w:left="1337" w:hanging="629"/>
      </w:pPr>
      <w:r w:rsidRPr="00425B97">
        <w:t>Entropy and API Call Extraction</w:t>
      </w:r>
    </w:p>
    <w:p w14:paraId="3EF71A46" w14:textId="77777777" w:rsidR="00C3753F" w:rsidRDefault="00C3753F" w:rsidP="00C3753F">
      <w:pPr>
        <w:pStyle w:val="Heading4"/>
        <w:tabs>
          <w:tab w:val="left" w:pos="1337"/>
        </w:tabs>
        <w:ind w:firstLine="0"/>
      </w:pPr>
    </w:p>
    <w:p w14:paraId="1669626D" w14:textId="6CF6963C" w:rsidR="002F41FE" w:rsidRDefault="00804355" w:rsidP="00AB6F04">
      <w:pPr>
        <w:pStyle w:val="BodyText"/>
        <w:spacing w:line="360" w:lineRule="auto"/>
        <w:ind w:left="708" w:right="137"/>
        <w:jc w:val="both"/>
      </w:pPr>
      <w:r w:rsidRPr="00804355">
        <w:t xml:space="preserve">Entropy and API call extraction are two critical techniques used in the static analysis of executable files (specifically PE files) for detecting potential malware. These methods allow security systems to evaluate the structural and behavioral characteristics of a file without executing it—providing fast, reliable, and safe analysis. In the phishing detection system, these techniques are part of the heuristic </w:t>
      </w:r>
    </w:p>
    <w:p w14:paraId="448AD870" w14:textId="2C3C0A71" w:rsidR="00804355" w:rsidRPr="00804355" w:rsidRDefault="00804355" w:rsidP="00804355">
      <w:pPr>
        <w:pStyle w:val="BodyText"/>
        <w:spacing w:line="360" w:lineRule="auto"/>
        <w:ind w:left="708" w:right="137"/>
        <w:jc w:val="both"/>
      </w:pPr>
      <w:r w:rsidRPr="00804355">
        <w:t>engine used to determine if a file attachment is benign or malicious.</w:t>
      </w:r>
    </w:p>
    <w:p w14:paraId="1D9E1296" w14:textId="77777777" w:rsidR="00804355" w:rsidRPr="00804355" w:rsidRDefault="00804355" w:rsidP="00804355">
      <w:pPr>
        <w:pStyle w:val="BodyText"/>
        <w:spacing w:line="360" w:lineRule="auto"/>
        <w:ind w:left="708" w:right="137"/>
        <w:jc w:val="both"/>
      </w:pPr>
      <w:r w:rsidRPr="00804355">
        <w:t xml:space="preserve">Entropy, in the context of computer files, refers to the randomness or disorder in the data. Malware authors often use encryption or packing techniques to obscure malicious payloads, which results in </w:t>
      </w:r>
      <w:r w:rsidRPr="00804355">
        <w:lastRenderedPageBreak/>
        <w:t>higher entropy in certain sections of the file. By calculating the entropy of different segments (e.g., code sections) in a PE file, the system can flag files that exhibit signs of obfuscation.</w:t>
      </w:r>
    </w:p>
    <w:p w14:paraId="42A902BE" w14:textId="3C56C00F" w:rsidR="00804355" w:rsidRDefault="00804355" w:rsidP="00804355">
      <w:pPr>
        <w:pStyle w:val="BodyText"/>
        <w:spacing w:line="360" w:lineRule="auto"/>
        <w:ind w:left="708" w:right="137"/>
        <w:jc w:val="both"/>
        <w:rPr>
          <w:lang w:val="en-IN"/>
        </w:rPr>
      </w:pPr>
      <w:r w:rsidRPr="00804355">
        <w:t xml:space="preserve">API call extraction focuses on identifying imported system functions listed in the file’s Import Address Table (IAT). Malicious files often import sensitive Windows APIs such as </w:t>
      </w:r>
      <w:proofErr w:type="spellStart"/>
      <w:r w:rsidRPr="00804355">
        <w:t>CreateRemoteThread</w:t>
      </w:r>
      <w:proofErr w:type="spellEnd"/>
      <w:r w:rsidRPr="00804355">
        <w:t xml:space="preserve">, </w:t>
      </w:r>
      <w:proofErr w:type="spellStart"/>
      <w:r w:rsidRPr="00804355">
        <w:t>VirtualAllocEx</w:t>
      </w:r>
      <w:proofErr w:type="spellEnd"/>
      <w:r w:rsidRPr="00804355">
        <w:t xml:space="preserve">, </w:t>
      </w:r>
      <w:proofErr w:type="spellStart"/>
      <w:r w:rsidRPr="00804355">
        <w:t>GetProcAddress</w:t>
      </w:r>
      <w:proofErr w:type="spellEnd"/>
      <w:r w:rsidRPr="00804355">
        <w:t xml:space="preserve">, and </w:t>
      </w:r>
      <w:proofErr w:type="spellStart"/>
      <w:r w:rsidRPr="00804355">
        <w:t>WriteProcessMemory</w:t>
      </w:r>
      <w:proofErr w:type="spellEnd"/>
      <w:r w:rsidRPr="00804355">
        <w:t xml:space="preserve">, which are </w:t>
      </w:r>
      <w:r w:rsidRPr="00425B97">
        <w:rPr>
          <w:lang w:val="en-IN"/>
        </w:rPr>
        <w:t xml:space="preserve">commonly used in process injection, keylogging, and other malicious operations. By extracting and </w:t>
      </w:r>
      <w:proofErr w:type="spellStart"/>
      <w:r w:rsidRPr="00425B97">
        <w:rPr>
          <w:lang w:val="en-IN"/>
        </w:rPr>
        <w:t>analyzing</w:t>
      </w:r>
      <w:proofErr w:type="spellEnd"/>
      <w:r w:rsidRPr="00425B97">
        <w:rPr>
          <w:lang w:val="en-IN"/>
        </w:rPr>
        <w:t xml:space="preserve"> these API calls, the system can infer the intended </w:t>
      </w:r>
      <w:proofErr w:type="spellStart"/>
      <w:r w:rsidRPr="00425B97">
        <w:rPr>
          <w:lang w:val="en-IN"/>
        </w:rPr>
        <w:t>behavior</w:t>
      </w:r>
      <w:proofErr w:type="spellEnd"/>
      <w:r w:rsidRPr="00425B97">
        <w:rPr>
          <w:lang w:val="en-IN"/>
        </w:rPr>
        <w:t xml:space="preserve"> of the file.</w:t>
      </w:r>
    </w:p>
    <w:p w14:paraId="211B3FB8" w14:textId="77777777" w:rsidR="00FB691D" w:rsidRDefault="00FB691D" w:rsidP="00FB691D">
      <w:pPr>
        <w:pStyle w:val="BodyText"/>
        <w:spacing w:line="360" w:lineRule="auto"/>
        <w:ind w:right="137"/>
        <w:jc w:val="both"/>
        <w:rPr>
          <w:lang w:val="en-IN"/>
        </w:rPr>
      </w:pPr>
    </w:p>
    <w:p w14:paraId="5720518E" w14:textId="77777777" w:rsidR="00FB691D" w:rsidRPr="00425B97" w:rsidRDefault="00FB691D" w:rsidP="00FB691D">
      <w:pPr>
        <w:pStyle w:val="BodyText"/>
        <w:spacing w:line="360" w:lineRule="auto"/>
        <w:ind w:firstLine="720"/>
        <w:jc w:val="both"/>
        <w:rPr>
          <w:b/>
          <w:bCs/>
          <w:lang w:val="en-IN"/>
        </w:rPr>
      </w:pPr>
      <w:r w:rsidRPr="00425B97">
        <w:rPr>
          <w:b/>
          <w:bCs/>
          <w:lang w:val="en-IN"/>
        </w:rPr>
        <w:t>Benefits of Entropy and API Call Extraction:</w:t>
      </w:r>
    </w:p>
    <w:p w14:paraId="0DE592ED" w14:textId="77777777" w:rsidR="00FB691D" w:rsidRPr="00425B97" w:rsidRDefault="00FB691D" w:rsidP="0053342F">
      <w:pPr>
        <w:pStyle w:val="BodyText"/>
        <w:numPr>
          <w:ilvl w:val="0"/>
          <w:numId w:val="72"/>
        </w:numPr>
        <w:spacing w:line="360" w:lineRule="auto"/>
        <w:jc w:val="both"/>
        <w:rPr>
          <w:lang w:val="en-IN"/>
        </w:rPr>
      </w:pPr>
      <w:r w:rsidRPr="00425B97">
        <w:rPr>
          <w:lang w:val="en-IN"/>
        </w:rPr>
        <w:t xml:space="preserve"> </w:t>
      </w:r>
      <w:r w:rsidRPr="00425B97">
        <w:rPr>
          <w:b/>
          <w:bCs/>
          <w:lang w:val="en-IN"/>
        </w:rPr>
        <w:t>Non-execution-Based</w:t>
      </w:r>
      <w:r w:rsidRPr="00425B97">
        <w:rPr>
          <w:lang w:val="en-IN"/>
        </w:rPr>
        <w:t>: Offers a safe method to inspect files without risk of infection.</w:t>
      </w:r>
    </w:p>
    <w:p w14:paraId="3B423583" w14:textId="77777777" w:rsidR="00FB691D" w:rsidRPr="00425B97" w:rsidRDefault="00FB691D" w:rsidP="0053342F">
      <w:pPr>
        <w:pStyle w:val="BodyText"/>
        <w:numPr>
          <w:ilvl w:val="0"/>
          <w:numId w:val="72"/>
        </w:numPr>
        <w:spacing w:line="360" w:lineRule="auto"/>
        <w:jc w:val="both"/>
        <w:rPr>
          <w:lang w:val="en-IN"/>
        </w:rPr>
      </w:pPr>
      <w:r w:rsidRPr="00425B97">
        <w:rPr>
          <w:lang w:val="en-IN"/>
        </w:rPr>
        <w:t xml:space="preserve"> </w:t>
      </w:r>
      <w:proofErr w:type="spellStart"/>
      <w:r w:rsidRPr="00425B97">
        <w:rPr>
          <w:b/>
          <w:bCs/>
          <w:lang w:val="en-IN"/>
        </w:rPr>
        <w:t>Behavioral</w:t>
      </w:r>
      <w:proofErr w:type="spellEnd"/>
      <w:r w:rsidRPr="00425B97">
        <w:rPr>
          <w:b/>
          <w:bCs/>
          <w:lang w:val="en-IN"/>
        </w:rPr>
        <w:t xml:space="preserve"> Insight</w:t>
      </w:r>
      <w:r w:rsidRPr="00425B97">
        <w:rPr>
          <w:lang w:val="en-IN"/>
        </w:rPr>
        <w:t>: Provides valuable indicators of malicious intent based on structural patterns and function usage.</w:t>
      </w:r>
    </w:p>
    <w:p w14:paraId="760BAAE5" w14:textId="77777777" w:rsidR="00FB691D" w:rsidRPr="00425B97" w:rsidRDefault="00FB691D" w:rsidP="0053342F">
      <w:pPr>
        <w:pStyle w:val="BodyText"/>
        <w:numPr>
          <w:ilvl w:val="0"/>
          <w:numId w:val="72"/>
        </w:numPr>
        <w:spacing w:line="360" w:lineRule="auto"/>
        <w:jc w:val="both"/>
        <w:rPr>
          <w:lang w:val="en-IN"/>
        </w:rPr>
      </w:pPr>
      <w:r w:rsidRPr="00425B97">
        <w:rPr>
          <w:lang w:val="en-IN"/>
        </w:rPr>
        <w:t xml:space="preserve"> </w:t>
      </w:r>
      <w:r w:rsidRPr="00425B97">
        <w:rPr>
          <w:b/>
          <w:bCs/>
          <w:lang w:val="en-IN"/>
        </w:rPr>
        <w:t>Fast and Lightweight</w:t>
      </w:r>
      <w:r w:rsidRPr="00425B97">
        <w:rPr>
          <w:lang w:val="en-IN"/>
        </w:rPr>
        <w:t>: Suitable for real-time analysis in lightweight systems like Flask-based web applications.</w:t>
      </w:r>
    </w:p>
    <w:p w14:paraId="030AFC20" w14:textId="6933CD94" w:rsidR="00AD0C84" w:rsidRPr="002F41FE" w:rsidRDefault="00FB691D" w:rsidP="0053342F">
      <w:pPr>
        <w:pStyle w:val="BodyText"/>
        <w:numPr>
          <w:ilvl w:val="0"/>
          <w:numId w:val="72"/>
        </w:numPr>
        <w:spacing w:line="360" w:lineRule="auto"/>
        <w:jc w:val="both"/>
        <w:rPr>
          <w:lang w:val="en-IN"/>
        </w:rPr>
      </w:pPr>
      <w:r w:rsidRPr="00425B97">
        <w:rPr>
          <w:b/>
          <w:bCs/>
          <w:lang w:val="en-IN"/>
        </w:rPr>
        <w:t>No Signature Required</w:t>
      </w:r>
      <w:r w:rsidRPr="00425B97">
        <w:rPr>
          <w:lang w:val="en-IN"/>
        </w:rPr>
        <w:t>: Effective even for zero-day malware that lacks known antivirus signatures.</w:t>
      </w:r>
    </w:p>
    <w:p w14:paraId="0DD44D19" w14:textId="77777777" w:rsidR="001456B6" w:rsidRPr="00425B97" w:rsidRDefault="001456B6" w:rsidP="001456B6">
      <w:pPr>
        <w:pStyle w:val="BodyText"/>
        <w:spacing w:before="159" w:line="360" w:lineRule="auto"/>
        <w:ind w:left="720" w:right="139"/>
        <w:jc w:val="both"/>
        <w:rPr>
          <w:lang w:val="en-IN"/>
        </w:rPr>
      </w:pPr>
    </w:p>
    <w:p w14:paraId="300B3D0B" w14:textId="10A7F932" w:rsidR="000442D4" w:rsidRDefault="000442D4" w:rsidP="0053342F">
      <w:pPr>
        <w:pStyle w:val="Heading4"/>
        <w:numPr>
          <w:ilvl w:val="2"/>
          <w:numId w:val="62"/>
        </w:numPr>
        <w:tabs>
          <w:tab w:val="left" w:pos="1406"/>
        </w:tabs>
      </w:pPr>
      <w:r w:rsidRPr="00F50D83">
        <w:t>Malware Classification Output</w:t>
      </w:r>
    </w:p>
    <w:p w14:paraId="6504A43A" w14:textId="77777777" w:rsidR="002F2375" w:rsidRDefault="002F2375" w:rsidP="002F2375">
      <w:pPr>
        <w:pStyle w:val="BodyText"/>
        <w:spacing w:before="162" w:line="360" w:lineRule="auto"/>
        <w:ind w:left="284" w:right="287"/>
        <w:rPr>
          <w:lang w:val="en-IN"/>
        </w:rPr>
      </w:pPr>
    </w:p>
    <w:p w14:paraId="2A7913F1" w14:textId="4F7F62F8" w:rsidR="002F2375" w:rsidRPr="00EF774B" w:rsidRDefault="002F2375" w:rsidP="002F2375">
      <w:pPr>
        <w:pStyle w:val="BodyText"/>
        <w:spacing w:line="360" w:lineRule="auto"/>
        <w:ind w:left="284" w:right="287"/>
        <w:rPr>
          <w:lang w:val="en-IN"/>
        </w:rPr>
      </w:pPr>
      <w:r w:rsidRPr="00EF774B">
        <w:rPr>
          <w:lang w:val="en-IN"/>
        </w:rPr>
        <w:t>The Malware Classification Output is the final result produced by the PE file heuristic analysis engine in the phishing detection system. After performing entropy calculations, API call extractions, and other static analysis techniques on an uploaded .exe file, the system generates a classification result that informs the user whether the file is malicious (phishing/malware) or benign (safe).</w:t>
      </w:r>
    </w:p>
    <w:p w14:paraId="05F9091A" w14:textId="5E575519" w:rsidR="002F2375" w:rsidRPr="00EF774B" w:rsidRDefault="002F2375" w:rsidP="002F2375">
      <w:pPr>
        <w:pStyle w:val="BodyText"/>
        <w:spacing w:before="162" w:line="360" w:lineRule="auto"/>
        <w:ind w:left="284" w:right="287"/>
        <w:rPr>
          <w:lang w:val="en-IN"/>
        </w:rPr>
      </w:pPr>
      <w:r w:rsidRPr="00F50D83">
        <w:rPr>
          <w:lang w:val="en-IN"/>
        </w:rPr>
        <w:t>This output is displayed in real-time through the web interface and is designed to be simple, clear, and actionable. It provides users with an immediate understanding of whether the uploaded file poses a threat. The classification result is based on a rule-based scoring system that evaluates various features and assigns a ris</w:t>
      </w:r>
      <w:r>
        <w:rPr>
          <w:lang w:val="en-IN"/>
        </w:rPr>
        <w:t>k label.</w:t>
      </w:r>
    </w:p>
    <w:p w14:paraId="46F8C780" w14:textId="77777777" w:rsidR="0069344A" w:rsidRPr="00EF774B" w:rsidRDefault="0069344A" w:rsidP="0069344A">
      <w:pPr>
        <w:pStyle w:val="BodyText"/>
        <w:spacing w:before="138"/>
        <w:ind w:firstLine="284"/>
        <w:rPr>
          <w:b/>
          <w:bCs/>
          <w:lang w:val="en-IN"/>
        </w:rPr>
      </w:pPr>
      <w:r w:rsidRPr="00EF774B">
        <w:rPr>
          <w:b/>
          <w:bCs/>
          <w:lang w:val="en-IN"/>
        </w:rPr>
        <w:t>Key Features of Malware Classification Output:</w:t>
      </w:r>
    </w:p>
    <w:p w14:paraId="1BDC4DEA" w14:textId="41DCA9BA" w:rsidR="002F41FE" w:rsidRPr="00AB6F04" w:rsidRDefault="0069344A" w:rsidP="0053342F">
      <w:pPr>
        <w:pStyle w:val="BodyText"/>
        <w:numPr>
          <w:ilvl w:val="0"/>
          <w:numId w:val="73"/>
        </w:numPr>
        <w:spacing w:before="138" w:line="360" w:lineRule="auto"/>
        <w:rPr>
          <w:lang w:val="en-IN"/>
        </w:rPr>
      </w:pPr>
      <w:r w:rsidRPr="00EF774B">
        <w:rPr>
          <w:b/>
          <w:bCs/>
          <w:lang w:val="en-IN"/>
        </w:rPr>
        <w:t xml:space="preserve">Binary Classification </w:t>
      </w:r>
      <w:proofErr w:type="spellStart"/>
      <w:proofErr w:type="gramStart"/>
      <w:r w:rsidRPr="00EF774B">
        <w:rPr>
          <w:b/>
          <w:bCs/>
          <w:lang w:val="en-IN"/>
        </w:rPr>
        <w:t>Result</w:t>
      </w:r>
      <w:r w:rsidRPr="00EF774B">
        <w:rPr>
          <w:lang w:val="en-IN"/>
        </w:rPr>
        <w:t>:The</w:t>
      </w:r>
      <w:proofErr w:type="spellEnd"/>
      <w:proofErr w:type="gramEnd"/>
      <w:r w:rsidRPr="00EF774B">
        <w:rPr>
          <w:lang w:val="en-IN"/>
        </w:rPr>
        <w:t xml:space="preserve"> output labels the file as either </w:t>
      </w:r>
      <w:r w:rsidRPr="00EF774B">
        <w:rPr>
          <w:b/>
          <w:bCs/>
          <w:lang w:val="en-IN"/>
        </w:rPr>
        <w:t>“</w:t>
      </w:r>
      <w:r w:rsidRPr="00EF774B">
        <w:rPr>
          <w:lang w:val="en-IN"/>
        </w:rPr>
        <w:t>Malicious” or “Safe</w:t>
      </w:r>
      <w:r w:rsidRPr="00EF774B">
        <w:rPr>
          <w:b/>
          <w:bCs/>
          <w:lang w:val="en-IN"/>
        </w:rPr>
        <w:t>”</w:t>
      </w:r>
      <w:r w:rsidRPr="00EF774B">
        <w:rPr>
          <w:lang w:val="en-IN"/>
        </w:rPr>
        <w:t xml:space="preserve"> based on the cumulative heuristic score.</w:t>
      </w:r>
    </w:p>
    <w:p w14:paraId="150F1810" w14:textId="54D8CA78" w:rsidR="0069344A" w:rsidRPr="00EF774B" w:rsidRDefault="0069344A" w:rsidP="0053342F">
      <w:pPr>
        <w:pStyle w:val="BodyText"/>
        <w:numPr>
          <w:ilvl w:val="0"/>
          <w:numId w:val="73"/>
        </w:numPr>
        <w:spacing w:before="138" w:line="360" w:lineRule="auto"/>
        <w:rPr>
          <w:lang w:val="en-IN"/>
        </w:rPr>
      </w:pPr>
      <w:r w:rsidRPr="00EF774B">
        <w:rPr>
          <w:b/>
          <w:bCs/>
          <w:lang w:val="en-IN"/>
        </w:rPr>
        <w:t xml:space="preserve">Real-Time </w:t>
      </w:r>
      <w:proofErr w:type="spellStart"/>
      <w:proofErr w:type="gramStart"/>
      <w:r w:rsidRPr="00EF774B">
        <w:rPr>
          <w:b/>
          <w:bCs/>
          <w:lang w:val="en-IN"/>
        </w:rPr>
        <w:t>Feedback</w:t>
      </w:r>
      <w:r w:rsidRPr="00EF774B">
        <w:rPr>
          <w:lang w:val="en-IN"/>
        </w:rPr>
        <w:t>:Users</w:t>
      </w:r>
      <w:proofErr w:type="spellEnd"/>
      <w:proofErr w:type="gramEnd"/>
      <w:r w:rsidRPr="00EF774B">
        <w:rPr>
          <w:lang w:val="en-IN"/>
        </w:rPr>
        <w:t xml:space="preserve"> receive results within seconds of file upload, thanks to efficient backend processing and static analysis.</w:t>
      </w:r>
    </w:p>
    <w:p w14:paraId="7F1AE48B" w14:textId="77777777" w:rsidR="0069344A" w:rsidRPr="00EF774B" w:rsidRDefault="0069344A" w:rsidP="0053342F">
      <w:pPr>
        <w:pStyle w:val="BodyText"/>
        <w:numPr>
          <w:ilvl w:val="0"/>
          <w:numId w:val="73"/>
        </w:numPr>
        <w:spacing w:before="138" w:line="360" w:lineRule="auto"/>
        <w:rPr>
          <w:lang w:val="en-IN"/>
        </w:rPr>
      </w:pPr>
      <w:r w:rsidRPr="00EF774B">
        <w:rPr>
          <w:b/>
          <w:bCs/>
          <w:lang w:val="en-IN"/>
        </w:rPr>
        <w:lastRenderedPageBreak/>
        <w:t xml:space="preserve">Feature </w:t>
      </w:r>
      <w:proofErr w:type="gramStart"/>
      <w:r w:rsidRPr="00EF774B">
        <w:rPr>
          <w:b/>
          <w:bCs/>
          <w:lang w:val="en-IN"/>
        </w:rPr>
        <w:t>Breakdown</w:t>
      </w:r>
      <w:r w:rsidRPr="00EF774B">
        <w:rPr>
          <w:lang w:val="en-IN"/>
        </w:rPr>
        <w:t xml:space="preserve"> </w:t>
      </w:r>
      <w:r>
        <w:rPr>
          <w:i/>
          <w:iCs/>
          <w:lang w:val="en-IN"/>
        </w:rPr>
        <w:t>:</w:t>
      </w:r>
      <w:r w:rsidRPr="00EF774B">
        <w:rPr>
          <w:lang w:val="en-IN"/>
        </w:rPr>
        <w:t>The</w:t>
      </w:r>
      <w:proofErr w:type="gramEnd"/>
      <w:r w:rsidRPr="00EF774B">
        <w:rPr>
          <w:lang w:val="en-IN"/>
        </w:rPr>
        <w:t xml:space="preserve"> system can optionally display which specific features (e.g., high entropy, suspicious APIs) contributed to the classification decision.</w:t>
      </w:r>
    </w:p>
    <w:p w14:paraId="45BE9451" w14:textId="77777777" w:rsidR="0069344A" w:rsidRPr="00EF774B" w:rsidRDefault="0069344A" w:rsidP="0053342F">
      <w:pPr>
        <w:pStyle w:val="BodyText"/>
        <w:numPr>
          <w:ilvl w:val="0"/>
          <w:numId w:val="73"/>
        </w:numPr>
        <w:spacing w:before="138" w:line="360" w:lineRule="auto"/>
        <w:rPr>
          <w:lang w:val="en-IN"/>
        </w:rPr>
      </w:pPr>
      <w:r w:rsidRPr="00EF774B">
        <w:rPr>
          <w:b/>
          <w:bCs/>
          <w:lang w:val="en-IN"/>
        </w:rPr>
        <w:t xml:space="preserve">Visual </w:t>
      </w:r>
      <w:proofErr w:type="spellStart"/>
      <w:proofErr w:type="gramStart"/>
      <w:r w:rsidRPr="00EF774B">
        <w:rPr>
          <w:b/>
          <w:bCs/>
          <w:lang w:val="en-IN"/>
        </w:rPr>
        <w:t>Indicators</w:t>
      </w:r>
      <w:r w:rsidRPr="00EF774B">
        <w:rPr>
          <w:lang w:val="en-IN"/>
        </w:rPr>
        <w:t>:Results</w:t>
      </w:r>
      <w:proofErr w:type="spellEnd"/>
      <w:proofErr w:type="gramEnd"/>
      <w:r w:rsidRPr="00EF774B">
        <w:rPr>
          <w:lang w:val="en-IN"/>
        </w:rPr>
        <w:t xml:space="preserve"> may be color-coded (e.g., red for malicious, green for benign) or accompanied by icons to enhance clarity.</w:t>
      </w:r>
    </w:p>
    <w:p w14:paraId="3B4CCFF4" w14:textId="77777777" w:rsidR="0069344A" w:rsidRPr="00EF774B" w:rsidRDefault="0069344A" w:rsidP="0053342F">
      <w:pPr>
        <w:pStyle w:val="BodyText"/>
        <w:numPr>
          <w:ilvl w:val="0"/>
          <w:numId w:val="73"/>
        </w:numPr>
        <w:spacing w:before="138" w:line="360" w:lineRule="auto"/>
        <w:rPr>
          <w:lang w:val="en-IN"/>
        </w:rPr>
      </w:pPr>
      <w:r w:rsidRPr="00EF774B">
        <w:rPr>
          <w:b/>
          <w:bCs/>
          <w:lang w:val="en-IN"/>
        </w:rPr>
        <w:t xml:space="preserve">Safe Execution </w:t>
      </w:r>
      <w:proofErr w:type="spellStart"/>
      <w:proofErr w:type="gramStart"/>
      <w:r w:rsidRPr="00EF774B">
        <w:rPr>
          <w:b/>
          <w:bCs/>
          <w:lang w:val="en-IN"/>
        </w:rPr>
        <w:t>Assurance</w:t>
      </w:r>
      <w:r w:rsidRPr="00EF774B">
        <w:rPr>
          <w:lang w:val="en-IN"/>
        </w:rPr>
        <w:t>:Since</w:t>
      </w:r>
      <w:proofErr w:type="spellEnd"/>
      <w:proofErr w:type="gramEnd"/>
      <w:r w:rsidRPr="00EF774B">
        <w:rPr>
          <w:lang w:val="en-IN"/>
        </w:rPr>
        <w:t xml:space="preserve"> the analysis is static, the file is never executed, making the output generation completely risk-free.</w:t>
      </w:r>
    </w:p>
    <w:p w14:paraId="37CB8306" w14:textId="1A1F038A" w:rsidR="00347585" w:rsidRPr="008A3F45" w:rsidRDefault="0069344A" w:rsidP="0053342F">
      <w:pPr>
        <w:pStyle w:val="BodyText"/>
        <w:numPr>
          <w:ilvl w:val="0"/>
          <w:numId w:val="73"/>
        </w:numPr>
        <w:spacing w:before="138" w:line="360" w:lineRule="auto"/>
        <w:rPr>
          <w:lang w:val="en-IN"/>
        </w:rPr>
      </w:pPr>
      <w:r w:rsidRPr="00EF774B">
        <w:rPr>
          <w:b/>
          <w:bCs/>
          <w:lang w:val="en-IN"/>
        </w:rPr>
        <w:t xml:space="preserve">User </w:t>
      </w:r>
      <w:proofErr w:type="spellStart"/>
      <w:proofErr w:type="gramStart"/>
      <w:r w:rsidRPr="00EF774B">
        <w:rPr>
          <w:b/>
          <w:bCs/>
          <w:lang w:val="en-IN"/>
        </w:rPr>
        <w:t>Guidance</w:t>
      </w:r>
      <w:r w:rsidRPr="00EF774B">
        <w:rPr>
          <w:lang w:val="en-IN"/>
        </w:rPr>
        <w:t>:Based</w:t>
      </w:r>
      <w:proofErr w:type="spellEnd"/>
      <w:proofErr w:type="gramEnd"/>
      <w:r w:rsidRPr="00EF774B">
        <w:rPr>
          <w:lang w:val="en-IN"/>
        </w:rPr>
        <w:t xml:space="preserve"> on the result, the system may recommend next steps, such as avoiding file execution, reporting the source, or rechecking with antivirus tools.</w:t>
      </w:r>
    </w:p>
    <w:p w14:paraId="067C828E" w14:textId="3537C69F" w:rsidR="001456B6" w:rsidRPr="00347585" w:rsidRDefault="00347585" w:rsidP="00347585">
      <w:pPr>
        <w:pStyle w:val="BodyText"/>
        <w:spacing w:before="138"/>
        <w:ind w:firstLine="284"/>
        <w:rPr>
          <w:b/>
          <w:bCs/>
          <w:lang w:val="en-IN"/>
        </w:rPr>
      </w:pPr>
      <w:r w:rsidRPr="00EF774B">
        <w:rPr>
          <w:b/>
          <w:bCs/>
          <w:lang w:val="en-IN"/>
        </w:rPr>
        <w:t>How Output is Generated in the System:</w:t>
      </w:r>
    </w:p>
    <w:p w14:paraId="71A93941" w14:textId="77777777" w:rsidR="00803250" w:rsidRPr="00EF774B" w:rsidRDefault="00803250" w:rsidP="0053342F">
      <w:pPr>
        <w:pStyle w:val="BodyText"/>
        <w:numPr>
          <w:ilvl w:val="0"/>
          <w:numId w:val="74"/>
        </w:numPr>
        <w:spacing w:before="138"/>
        <w:rPr>
          <w:lang w:val="en-IN"/>
        </w:rPr>
      </w:pPr>
      <w:r w:rsidRPr="00EF774B">
        <w:rPr>
          <w:lang w:val="en-IN"/>
        </w:rPr>
        <w:t>The file is processed using Python libraries (</w:t>
      </w:r>
      <w:proofErr w:type="spellStart"/>
      <w:r w:rsidRPr="00EF774B">
        <w:rPr>
          <w:lang w:val="en-IN"/>
        </w:rPr>
        <w:t>pefile</w:t>
      </w:r>
      <w:proofErr w:type="spellEnd"/>
      <w:r w:rsidRPr="00EF774B">
        <w:rPr>
          <w:lang w:val="en-IN"/>
        </w:rPr>
        <w:t>, math, etc.).</w:t>
      </w:r>
    </w:p>
    <w:p w14:paraId="0406713F" w14:textId="77777777" w:rsidR="00803250" w:rsidRPr="00EF774B" w:rsidRDefault="00803250" w:rsidP="0053342F">
      <w:pPr>
        <w:pStyle w:val="BodyText"/>
        <w:numPr>
          <w:ilvl w:val="0"/>
          <w:numId w:val="74"/>
        </w:numPr>
        <w:spacing w:before="138"/>
        <w:rPr>
          <w:lang w:val="en-IN"/>
        </w:rPr>
      </w:pPr>
      <w:r w:rsidRPr="00EF774B">
        <w:rPr>
          <w:lang w:val="en-IN"/>
        </w:rPr>
        <w:t>Features like entropy levels and imported APIs are extracted.</w:t>
      </w:r>
    </w:p>
    <w:p w14:paraId="06333078" w14:textId="77777777" w:rsidR="00803250" w:rsidRPr="00EF774B" w:rsidRDefault="00803250" w:rsidP="0053342F">
      <w:pPr>
        <w:pStyle w:val="BodyText"/>
        <w:numPr>
          <w:ilvl w:val="0"/>
          <w:numId w:val="74"/>
        </w:numPr>
        <w:spacing w:before="138"/>
        <w:rPr>
          <w:lang w:val="en-IN"/>
        </w:rPr>
      </w:pPr>
      <w:r w:rsidRPr="00EF774B">
        <w:rPr>
          <w:lang w:val="en-IN"/>
        </w:rPr>
        <w:t>Each feature is assigned a score based on defined thresholds.</w:t>
      </w:r>
    </w:p>
    <w:p w14:paraId="74D71002" w14:textId="77777777" w:rsidR="00803250" w:rsidRPr="00EF774B" w:rsidRDefault="00803250" w:rsidP="0053342F">
      <w:pPr>
        <w:pStyle w:val="BodyText"/>
        <w:numPr>
          <w:ilvl w:val="0"/>
          <w:numId w:val="74"/>
        </w:numPr>
        <w:spacing w:before="138"/>
        <w:rPr>
          <w:lang w:val="en-IN"/>
        </w:rPr>
      </w:pPr>
      <w:r w:rsidRPr="00EF774B">
        <w:rPr>
          <w:lang w:val="en-IN"/>
        </w:rPr>
        <w:t>The final score is compared against a cutoff value to generate a label.</w:t>
      </w:r>
    </w:p>
    <w:p w14:paraId="6CEA2E97" w14:textId="50B85F21" w:rsidR="008A3F45" w:rsidRPr="002F41FE" w:rsidRDefault="00803250" w:rsidP="0053342F">
      <w:pPr>
        <w:pStyle w:val="BodyText"/>
        <w:numPr>
          <w:ilvl w:val="0"/>
          <w:numId w:val="74"/>
        </w:numPr>
        <w:spacing w:before="138"/>
        <w:rPr>
          <w:lang w:val="en-IN"/>
        </w:rPr>
      </w:pPr>
      <w:r w:rsidRPr="00EF774B">
        <w:rPr>
          <w:lang w:val="en-IN"/>
        </w:rPr>
        <w:t>The label is sent back to the user interface and rendered within the result section.</w:t>
      </w:r>
    </w:p>
    <w:p w14:paraId="7822A9FE" w14:textId="77777777" w:rsidR="008A3F45" w:rsidRPr="008A3F45" w:rsidRDefault="008A3F45" w:rsidP="008A3F45">
      <w:pPr>
        <w:pStyle w:val="BodyText"/>
        <w:spacing w:before="138"/>
        <w:rPr>
          <w:lang w:val="en-IN"/>
        </w:rPr>
      </w:pPr>
    </w:p>
    <w:p w14:paraId="721F1898" w14:textId="77777777" w:rsidR="008A3F45" w:rsidRPr="00EF774B" w:rsidRDefault="008A3F45" w:rsidP="008A3F45">
      <w:pPr>
        <w:pStyle w:val="BodyText"/>
        <w:spacing w:before="138"/>
        <w:ind w:firstLine="284"/>
        <w:rPr>
          <w:b/>
          <w:bCs/>
          <w:lang w:val="en-IN"/>
        </w:rPr>
      </w:pPr>
      <w:r w:rsidRPr="00EF774B">
        <w:rPr>
          <w:b/>
          <w:bCs/>
          <w:lang w:val="en-IN"/>
        </w:rPr>
        <w:t>Example Output Scenarios:</w:t>
      </w:r>
    </w:p>
    <w:p w14:paraId="2DFF803F" w14:textId="77777777" w:rsidR="008A3F45" w:rsidRPr="008A3F45" w:rsidRDefault="008A3F45" w:rsidP="0053342F">
      <w:pPr>
        <w:pStyle w:val="BodyText"/>
        <w:numPr>
          <w:ilvl w:val="0"/>
          <w:numId w:val="70"/>
        </w:numPr>
        <w:spacing w:before="138"/>
        <w:ind w:left="284" w:firstLine="0"/>
        <w:rPr>
          <w:lang w:val="en-IN"/>
        </w:rPr>
      </w:pPr>
      <w:r w:rsidRPr="008A3F45">
        <w:rPr>
          <w:lang w:val="en-IN"/>
        </w:rPr>
        <w:t>File A → Entropy: 7.8, API Imports: Suspicious → Result: Malicious</w:t>
      </w:r>
    </w:p>
    <w:p w14:paraId="3532BBA6" w14:textId="176B5B99" w:rsidR="008A3F45" w:rsidRDefault="008A3F45" w:rsidP="0053342F">
      <w:pPr>
        <w:pStyle w:val="BodyText"/>
        <w:numPr>
          <w:ilvl w:val="0"/>
          <w:numId w:val="70"/>
        </w:numPr>
        <w:spacing w:before="138"/>
        <w:ind w:left="284" w:firstLine="0"/>
        <w:rPr>
          <w:lang w:val="en-IN"/>
        </w:rPr>
      </w:pPr>
      <w:r w:rsidRPr="008A3F45">
        <w:rPr>
          <w:lang w:val="en-IN"/>
        </w:rPr>
        <w:t>File B → Entropy: 4.3, API Imports: Normal → Result: Benign</w:t>
      </w:r>
    </w:p>
    <w:p w14:paraId="757FA31D" w14:textId="77777777" w:rsidR="002F41FE" w:rsidRPr="00CF1C85" w:rsidRDefault="002F41FE" w:rsidP="002F41FE">
      <w:pPr>
        <w:pStyle w:val="BodyText"/>
        <w:spacing w:before="138"/>
        <w:ind w:left="284"/>
        <w:rPr>
          <w:lang w:val="en-IN"/>
        </w:rPr>
      </w:pPr>
    </w:p>
    <w:p w14:paraId="765599A1" w14:textId="77777777" w:rsidR="00CF1C85" w:rsidRPr="00EF774B" w:rsidRDefault="00CF1C85" w:rsidP="00CF1C85">
      <w:pPr>
        <w:pStyle w:val="BodyText"/>
        <w:spacing w:before="138"/>
        <w:ind w:firstLine="284"/>
        <w:rPr>
          <w:b/>
          <w:bCs/>
          <w:lang w:val="en-IN"/>
        </w:rPr>
      </w:pPr>
      <w:r w:rsidRPr="00EF774B">
        <w:rPr>
          <w:b/>
          <w:bCs/>
          <w:lang w:val="en-IN"/>
        </w:rPr>
        <w:t>Output Customization Hooks (Optional Future Enhancements):</w:t>
      </w:r>
    </w:p>
    <w:p w14:paraId="4CF3BCE2" w14:textId="77777777" w:rsidR="00CF1C85" w:rsidRPr="00EF774B" w:rsidRDefault="00CF1C85" w:rsidP="0053342F">
      <w:pPr>
        <w:pStyle w:val="BodyText"/>
        <w:numPr>
          <w:ilvl w:val="0"/>
          <w:numId w:val="75"/>
        </w:numPr>
        <w:spacing w:before="138"/>
        <w:rPr>
          <w:lang w:val="en-IN"/>
        </w:rPr>
      </w:pPr>
      <w:proofErr w:type="spellStart"/>
      <w:r w:rsidRPr="00EF774B">
        <w:rPr>
          <w:b/>
          <w:bCs/>
          <w:lang w:val="en-IN"/>
        </w:rPr>
        <w:t>beforeAnalysis</w:t>
      </w:r>
      <w:proofErr w:type="spellEnd"/>
      <w:r w:rsidRPr="00EF774B">
        <w:rPr>
          <w:lang w:val="en-IN"/>
        </w:rPr>
        <w:t>: Hook to validate file type and integrity before analysis.</w:t>
      </w:r>
    </w:p>
    <w:p w14:paraId="3DA20CA2" w14:textId="77777777" w:rsidR="00CF1C85" w:rsidRPr="00EF774B" w:rsidRDefault="00CF1C85" w:rsidP="0053342F">
      <w:pPr>
        <w:pStyle w:val="BodyText"/>
        <w:numPr>
          <w:ilvl w:val="0"/>
          <w:numId w:val="75"/>
        </w:numPr>
        <w:spacing w:before="138"/>
        <w:rPr>
          <w:lang w:val="en-IN"/>
        </w:rPr>
      </w:pPr>
      <w:proofErr w:type="spellStart"/>
      <w:r w:rsidRPr="00EF774B">
        <w:rPr>
          <w:b/>
          <w:bCs/>
          <w:lang w:val="en-IN"/>
        </w:rPr>
        <w:t>afterAnalysis</w:t>
      </w:r>
      <w:proofErr w:type="spellEnd"/>
      <w:r w:rsidRPr="00EF774B">
        <w:rPr>
          <w:lang w:val="en-IN"/>
        </w:rPr>
        <w:t>: Hook to log results or trigger email alerts.</w:t>
      </w:r>
    </w:p>
    <w:p w14:paraId="0CCB7739" w14:textId="77777777" w:rsidR="00CF1C85" w:rsidRPr="00EF774B" w:rsidRDefault="00CF1C85" w:rsidP="0053342F">
      <w:pPr>
        <w:pStyle w:val="BodyText"/>
        <w:numPr>
          <w:ilvl w:val="0"/>
          <w:numId w:val="75"/>
        </w:numPr>
        <w:spacing w:before="138"/>
        <w:rPr>
          <w:lang w:val="en-IN"/>
        </w:rPr>
      </w:pPr>
      <w:proofErr w:type="spellStart"/>
      <w:r w:rsidRPr="00EF774B">
        <w:rPr>
          <w:b/>
          <w:bCs/>
          <w:lang w:val="en-IN"/>
        </w:rPr>
        <w:t>onError</w:t>
      </w:r>
      <w:proofErr w:type="spellEnd"/>
      <w:r w:rsidRPr="00EF774B">
        <w:rPr>
          <w:lang w:val="en-IN"/>
        </w:rPr>
        <w:t>: Hook to display user-friendly error messages if analysis fails.</w:t>
      </w:r>
    </w:p>
    <w:p w14:paraId="74A98D69" w14:textId="77777777" w:rsidR="00CF1C85" w:rsidRDefault="00CF1C85" w:rsidP="0053342F">
      <w:pPr>
        <w:pStyle w:val="BodyText"/>
        <w:numPr>
          <w:ilvl w:val="0"/>
          <w:numId w:val="75"/>
        </w:numPr>
        <w:spacing w:before="138"/>
        <w:rPr>
          <w:lang w:val="en-IN"/>
        </w:rPr>
      </w:pPr>
      <w:proofErr w:type="spellStart"/>
      <w:r w:rsidRPr="00EF774B">
        <w:rPr>
          <w:b/>
          <w:bCs/>
          <w:lang w:val="en-IN"/>
        </w:rPr>
        <w:t>postProcess</w:t>
      </w:r>
      <w:proofErr w:type="spellEnd"/>
      <w:r w:rsidRPr="00EF774B">
        <w:rPr>
          <w:lang w:val="en-IN"/>
        </w:rPr>
        <w:t>: Hook to allow user to download a report or submit for further review.</w:t>
      </w:r>
    </w:p>
    <w:p w14:paraId="27A2EED4" w14:textId="1E5C73B6" w:rsidR="00CF1C85" w:rsidRDefault="00CF1C85" w:rsidP="00CF1C85">
      <w:pPr>
        <w:pStyle w:val="BodyText"/>
        <w:spacing w:before="138"/>
        <w:ind w:left="708"/>
      </w:pPr>
    </w:p>
    <w:p w14:paraId="768AFC37" w14:textId="1CCB4E90" w:rsidR="00986C50" w:rsidRDefault="00986C50" w:rsidP="0053342F">
      <w:pPr>
        <w:pStyle w:val="Heading3"/>
        <w:numPr>
          <w:ilvl w:val="1"/>
          <w:numId w:val="62"/>
        </w:numPr>
        <w:tabs>
          <w:tab w:val="left" w:pos="1186"/>
        </w:tabs>
        <w:spacing w:before="1"/>
      </w:pPr>
      <w:r w:rsidRPr="00EF774B">
        <w:t>Email Classification Module</w:t>
      </w:r>
    </w:p>
    <w:p w14:paraId="1D4D94D3" w14:textId="49680CA7" w:rsidR="002F41FE" w:rsidRDefault="001038B1" w:rsidP="00AB6F04">
      <w:pPr>
        <w:pStyle w:val="BodyText"/>
        <w:spacing w:before="184" w:line="360" w:lineRule="auto"/>
        <w:ind w:left="708" w:right="287" w:firstLine="873"/>
        <w:jc w:val="both"/>
        <w:rPr>
          <w:lang w:val="en-IN"/>
        </w:rPr>
      </w:pPr>
      <w:r w:rsidRPr="00EF774B">
        <w:rPr>
          <w:lang w:val="en-IN"/>
        </w:rPr>
        <w:t xml:space="preserve">The Email Classification Module is one of the core components of the phishing detection system, designed to classify email content as either phishing or safe using machine learning techniques. It operates by extracting features from raw email text, transforming them into a machine-readable format, and passing them through a trained classification model—such as </w:t>
      </w:r>
      <w:proofErr w:type="spellStart"/>
      <w:r w:rsidRPr="00EF774B">
        <w:rPr>
          <w:lang w:val="en-IN"/>
        </w:rPr>
        <w:t>XGBoost</w:t>
      </w:r>
      <w:proofErr w:type="spellEnd"/>
      <w:r w:rsidRPr="00EF774B">
        <w:rPr>
          <w:lang w:val="en-IN"/>
        </w:rPr>
        <w:t>—to generate a prediction.</w:t>
      </w:r>
    </w:p>
    <w:p w14:paraId="2B901DFB" w14:textId="3CA1913D" w:rsidR="001038B1" w:rsidRPr="00EF774B" w:rsidRDefault="001038B1" w:rsidP="00CD506F">
      <w:pPr>
        <w:pStyle w:val="BodyText"/>
        <w:spacing w:before="184" w:line="360" w:lineRule="auto"/>
        <w:ind w:left="708" w:right="287" w:firstLine="873"/>
        <w:jc w:val="both"/>
        <w:rPr>
          <w:lang w:val="en-IN"/>
        </w:rPr>
      </w:pPr>
      <w:r w:rsidRPr="00EF774B">
        <w:rPr>
          <w:lang w:val="en-IN"/>
        </w:rPr>
        <w:lastRenderedPageBreak/>
        <w:t>This module integrates with the Flask backend and is accessible via the index1.html interface. Users can input suspicious email text, and the system instantly returns a result based on the classification model’s output. This helps in identifying potential phishing attempts embedded in text-based emails.</w:t>
      </w:r>
    </w:p>
    <w:p w14:paraId="6CDBC45F" w14:textId="77777777" w:rsidR="00A743A3" w:rsidRPr="009E61CC" w:rsidRDefault="00A743A3" w:rsidP="00A743A3">
      <w:pPr>
        <w:pStyle w:val="BodyText"/>
        <w:spacing w:before="184" w:line="360" w:lineRule="auto"/>
        <w:ind w:right="139" w:firstLine="708"/>
        <w:jc w:val="both"/>
        <w:rPr>
          <w:b/>
          <w:bCs/>
          <w:sz w:val="28"/>
          <w:szCs w:val="28"/>
          <w:lang w:val="en-IN"/>
        </w:rPr>
      </w:pPr>
      <w:r w:rsidRPr="009E61CC">
        <w:rPr>
          <w:b/>
          <w:bCs/>
          <w:sz w:val="28"/>
          <w:szCs w:val="28"/>
          <w:lang w:val="en-IN"/>
        </w:rPr>
        <w:t>Core Components of the Email Classification Module:</w:t>
      </w:r>
    </w:p>
    <w:p w14:paraId="46096C85" w14:textId="77777777" w:rsidR="00A743A3" w:rsidRPr="00EF774B" w:rsidRDefault="00A743A3" w:rsidP="0053342F">
      <w:pPr>
        <w:pStyle w:val="BodyText"/>
        <w:numPr>
          <w:ilvl w:val="0"/>
          <w:numId w:val="76"/>
        </w:numPr>
        <w:spacing w:before="184" w:line="360" w:lineRule="auto"/>
        <w:ind w:right="139"/>
        <w:jc w:val="both"/>
        <w:rPr>
          <w:lang w:val="en-IN"/>
        </w:rPr>
      </w:pPr>
      <w:r w:rsidRPr="00EF774B">
        <w:rPr>
          <w:b/>
          <w:bCs/>
          <w:lang w:val="en-IN"/>
        </w:rPr>
        <w:t xml:space="preserve">Text </w:t>
      </w:r>
      <w:proofErr w:type="spellStart"/>
      <w:proofErr w:type="gramStart"/>
      <w:r w:rsidRPr="00EF774B">
        <w:rPr>
          <w:b/>
          <w:bCs/>
          <w:lang w:val="en-IN"/>
        </w:rPr>
        <w:t>Preprocessing</w:t>
      </w:r>
      <w:r w:rsidRPr="00EF774B">
        <w:rPr>
          <w:lang w:val="en-IN"/>
        </w:rPr>
        <w:t>:The</w:t>
      </w:r>
      <w:proofErr w:type="spellEnd"/>
      <w:proofErr w:type="gramEnd"/>
      <w:r w:rsidRPr="00EF774B">
        <w:rPr>
          <w:lang w:val="en-IN"/>
        </w:rPr>
        <w:t xml:space="preserve"> raw email content is cleaned and prepared for analysis by removing special characters, converting to lowercase, and eliminating stop words.</w:t>
      </w:r>
    </w:p>
    <w:p w14:paraId="7294F577" w14:textId="77777777" w:rsidR="00A743A3" w:rsidRPr="00EF774B" w:rsidRDefault="00A743A3" w:rsidP="0053342F">
      <w:pPr>
        <w:pStyle w:val="BodyText"/>
        <w:numPr>
          <w:ilvl w:val="0"/>
          <w:numId w:val="76"/>
        </w:numPr>
        <w:spacing w:before="184" w:line="360" w:lineRule="auto"/>
        <w:ind w:right="139"/>
        <w:jc w:val="both"/>
        <w:rPr>
          <w:lang w:val="en-IN"/>
        </w:rPr>
      </w:pPr>
      <w:r w:rsidRPr="00EF774B">
        <w:rPr>
          <w:b/>
          <w:bCs/>
          <w:lang w:val="en-IN"/>
        </w:rPr>
        <w:t xml:space="preserve">TF-IDF </w:t>
      </w:r>
      <w:proofErr w:type="spellStart"/>
      <w:proofErr w:type="gramStart"/>
      <w:r w:rsidRPr="00EF774B">
        <w:rPr>
          <w:b/>
          <w:bCs/>
          <w:lang w:val="en-IN"/>
        </w:rPr>
        <w:t>Vectorization</w:t>
      </w:r>
      <w:r w:rsidRPr="00EF774B">
        <w:rPr>
          <w:lang w:val="en-IN"/>
        </w:rPr>
        <w:t>:The</w:t>
      </w:r>
      <w:proofErr w:type="spellEnd"/>
      <w:proofErr w:type="gramEnd"/>
      <w:r w:rsidRPr="00EF774B">
        <w:rPr>
          <w:lang w:val="en-IN"/>
        </w:rPr>
        <w:t xml:space="preserve"> </w:t>
      </w:r>
      <w:proofErr w:type="spellStart"/>
      <w:r w:rsidRPr="00EF774B">
        <w:rPr>
          <w:lang w:val="en-IN"/>
        </w:rPr>
        <w:t>preprocessed</w:t>
      </w:r>
      <w:proofErr w:type="spellEnd"/>
      <w:r w:rsidRPr="00EF774B">
        <w:rPr>
          <w:lang w:val="en-IN"/>
        </w:rPr>
        <w:t xml:space="preserve"> email content is transformed into numerical feature vectors using </w:t>
      </w:r>
      <w:r w:rsidRPr="00EF774B">
        <w:rPr>
          <w:b/>
          <w:bCs/>
          <w:lang w:val="en-IN"/>
        </w:rPr>
        <w:t>Term Frequency-Inverse Document Frequency</w:t>
      </w:r>
      <w:r w:rsidRPr="00EF774B">
        <w:rPr>
          <w:lang w:val="en-IN"/>
        </w:rPr>
        <w:t xml:space="preserve"> to capture word significance.</w:t>
      </w:r>
    </w:p>
    <w:p w14:paraId="5799DD8D" w14:textId="77777777" w:rsidR="00A743A3" w:rsidRPr="00EF774B" w:rsidRDefault="00A743A3" w:rsidP="0053342F">
      <w:pPr>
        <w:pStyle w:val="BodyText"/>
        <w:numPr>
          <w:ilvl w:val="0"/>
          <w:numId w:val="76"/>
        </w:numPr>
        <w:spacing w:before="184" w:line="360" w:lineRule="auto"/>
        <w:ind w:right="139"/>
        <w:jc w:val="both"/>
        <w:rPr>
          <w:lang w:val="en-IN"/>
        </w:rPr>
      </w:pPr>
      <w:r w:rsidRPr="00EF774B">
        <w:rPr>
          <w:b/>
          <w:bCs/>
          <w:lang w:val="en-IN"/>
        </w:rPr>
        <w:t xml:space="preserve">Trained Model </w:t>
      </w:r>
      <w:proofErr w:type="gramStart"/>
      <w:r w:rsidRPr="00EF774B">
        <w:rPr>
          <w:b/>
          <w:bCs/>
          <w:lang w:val="en-IN"/>
        </w:rPr>
        <w:t>Inference</w:t>
      </w:r>
      <w:r w:rsidRPr="00EF774B">
        <w:rPr>
          <w:lang w:val="en-IN"/>
        </w:rPr>
        <w:t>:The</w:t>
      </w:r>
      <w:proofErr w:type="gramEnd"/>
      <w:r w:rsidRPr="00EF774B">
        <w:rPr>
          <w:lang w:val="en-IN"/>
        </w:rPr>
        <w:t xml:space="preserve"> vectorized input is passed to a pre-trained model (e.g., </w:t>
      </w:r>
      <w:proofErr w:type="spellStart"/>
      <w:r w:rsidRPr="00EF774B">
        <w:rPr>
          <w:lang w:val="en-IN"/>
        </w:rPr>
        <w:t>XGBoost</w:t>
      </w:r>
      <w:proofErr w:type="spellEnd"/>
      <w:r w:rsidRPr="00EF774B">
        <w:rPr>
          <w:lang w:val="en-IN"/>
        </w:rPr>
        <w:t>) that predicts the label as 0 (safe) or 1 (phishing).</w:t>
      </w:r>
    </w:p>
    <w:p w14:paraId="44E5E861" w14:textId="4D06A7FB" w:rsidR="00A743A3" w:rsidRPr="009E61CC" w:rsidRDefault="00A743A3" w:rsidP="0053342F">
      <w:pPr>
        <w:pStyle w:val="BodyText"/>
        <w:numPr>
          <w:ilvl w:val="0"/>
          <w:numId w:val="76"/>
        </w:numPr>
        <w:spacing w:before="184" w:line="360" w:lineRule="auto"/>
        <w:ind w:right="139"/>
        <w:jc w:val="both"/>
        <w:rPr>
          <w:lang w:val="en-IN"/>
        </w:rPr>
      </w:pPr>
      <w:r w:rsidRPr="00EF774B">
        <w:rPr>
          <w:b/>
          <w:bCs/>
          <w:lang w:val="en-IN"/>
        </w:rPr>
        <w:t xml:space="preserve">Result </w:t>
      </w:r>
      <w:proofErr w:type="spellStart"/>
      <w:proofErr w:type="gramStart"/>
      <w:r w:rsidRPr="00EF774B">
        <w:rPr>
          <w:b/>
          <w:bCs/>
          <w:lang w:val="en-IN"/>
        </w:rPr>
        <w:t>Display</w:t>
      </w:r>
      <w:r w:rsidRPr="00EF774B">
        <w:rPr>
          <w:lang w:val="en-IN"/>
        </w:rPr>
        <w:t>:The</w:t>
      </w:r>
      <w:proofErr w:type="spellEnd"/>
      <w:proofErr w:type="gramEnd"/>
      <w:r w:rsidRPr="00EF774B">
        <w:rPr>
          <w:lang w:val="en-IN"/>
        </w:rPr>
        <w:t xml:space="preserve"> prediction result is rendered on the web page, clearly indicating whether the email is genuine or malicious.</w:t>
      </w:r>
    </w:p>
    <w:p w14:paraId="13BD2629" w14:textId="77777777" w:rsidR="009E61CC" w:rsidRPr="009E61CC" w:rsidRDefault="009E61CC" w:rsidP="009E61CC">
      <w:pPr>
        <w:pStyle w:val="BodyText"/>
        <w:spacing w:before="184" w:line="360" w:lineRule="auto"/>
        <w:ind w:right="139" w:firstLine="720"/>
        <w:jc w:val="both"/>
        <w:rPr>
          <w:b/>
          <w:bCs/>
          <w:sz w:val="28"/>
          <w:szCs w:val="28"/>
          <w:lang w:val="en-IN"/>
        </w:rPr>
      </w:pPr>
      <w:r w:rsidRPr="009E61CC">
        <w:rPr>
          <w:b/>
          <w:bCs/>
          <w:sz w:val="28"/>
          <w:szCs w:val="28"/>
          <w:lang w:val="en-IN"/>
        </w:rPr>
        <w:t>Common Classification Output Labels:</w:t>
      </w:r>
    </w:p>
    <w:p w14:paraId="5A6DBC3F" w14:textId="77777777" w:rsidR="009E61CC" w:rsidRPr="00EF774B" w:rsidRDefault="009E61CC" w:rsidP="0053342F">
      <w:pPr>
        <w:pStyle w:val="BodyText"/>
        <w:numPr>
          <w:ilvl w:val="0"/>
          <w:numId w:val="77"/>
        </w:numPr>
        <w:spacing w:before="184" w:line="360" w:lineRule="auto"/>
        <w:ind w:right="139"/>
        <w:jc w:val="both"/>
        <w:rPr>
          <w:lang w:val="en-IN"/>
        </w:rPr>
      </w:pPr>
      <w:r w:rsidRPr="00EF774B">
        <w:rPr>
          <w:b/>
          <w:bCs/>
          <w:lang w:val="en-IN"/>
        </w:rPr>
        <w:t>Safe</w:t>
      </w:r>
      <w:r w:rsidRPr="00EF774B">
        <w:rPr>
          <w:lang w:val="en-IN"/>
        </w:rPr>
        <w:t>: The email appears to be legitimate and poses no threat.</w:t>
      </w:r>
    </w:p>
    <w:p w14:paraId="55B11170" w14:textId="0C264C73" w:rsidR="0099462B" w:rsidRPr="00AB6F04" w:rsidRDefault="009E61CC" w:rsidP="0053342F">
      <w:pPr>
        <w:pStyle w:val="BodyText"/>
        <w:numPr>
          <w:ilvl w:val="0"/>
          <w:numId w:val="77"/>
        </w:numPr>
        <w:spacing w:line="360" w:lineRule="auto"/>
        <w:ind w:right="139"/>
        <w:jc w:val="both"/>
        <w:rPr>
          <w:lang w:val="en-IN"/>
        </w:rPr>
      </w:pPr>
      <w:r w:rsidRPr="00EF774B">
        <w:rPr>
          <w:b/>
          <w:bCs/>
          <w:lang w:val="en-IN"/>
        </w:rPr>
        <w:t>Phishing</w:t>
      </w:r>
      <w:r w:rsidRPr="00EF774B">
        <w:rPr>
          <w:lang w:val="en-IN"/>
        </w:rPr>
        <w:t>: The email contains characteristics commonly associated with phishing attacks.</w:t>
      </w:r>
    </w:p>
    <w:p w14:paraId="1BA42EAA" w14:textId="2E8594FA" w:rsidR="009E61CC" w:rsidRPr="00EF774B" w:rsidRDefault="009E61CC" w:rsidP="0099462B">
      <w:pPr>
        <w:pStyle w:val="BodyText"/>
        <w:spacing w:before="100" w:line="360" w:lineRule="auto"/>
        <w:ind w:right="139" w:firstLine="720"/>
        <w:jc w:val="both"/>
        <w:rPr>
          <w:b/>
          <w:bCs/>
          <w:lang w:val="en-IN"/>
        </w:rPr>
      </w:pPr>
      <w:r w:rsidRPr="00EF774B">
        <w:rPr>
          <w:b/>
          <w:bCs/>
          <w:lang w:val="en-IN"/>
        </w:rPr>
        <w:t>Supported Machine Learning Models (can be extended):</w:t>
      </w:r>
    </w:p>
    <w:p w14:paraId="049F0302" w14:textId="77777777" w:rsidR="009E61CC" w:rsidRPr="00EF774B" w:rsidRDefault="009E61CC" w:rsidP="0053342F">
      <w:pPr>
        <w:pStyle w:val="BodyText"/>
        <w:numPr>
          <w:ilvl w:val="0"/>
          <w:numId w:val="78"/>
        </w:numPr>
        <w:spacing w:before="184" w:line="360" w:lineRule="auto"/>
        <w:ind w:right="139"/>
        <w:jc w:val="both"/>
        <w:rPr>
          <w:lang w:val="en-IN"/>
        </w:rPr>
      </w:pPr>
      <w:proofErr w:type="spellStart"/>
      <w:r w:rsidRPr="00EF774B">
        <w:rPr>
          <w:b/>
          <w:bCs/>
          <w:lang w:val="en-IN"/>
        </w:rPr>
        <w:t>XGBoost</w:t>
      </w:r>
      <w:proofErr w:type="spellEnd"/>
      <w:r w:rsidRPr="00EF774B">
        <w:rPr>
          <w:lang w:val="en-IN"/>
        </w:rPr>
        <w:t>: A high-performance gradient boosting model used for its accuracy and speed.</w:t>
      </w:r>
    </w:p>
    <w:p w14:paraId="63430FA2" w14:textId="77777777" w:rsidR="009E61CC" w:rsidRPr="00EF774B" w:rsidRDefault="009E61CC" w:rsidP="0053342F">
      <w:pPr>
        <w:pStyle w:val="BodyText"/>
        <w:numPr>
          <w:ilvl w:val="0"/>
          <w:numId w:val="78"/>
        </w:numPr>
        <w:spacing w:before="184" w:line="360" w:lineRule="auto"/>
        <w:ind w:right="139"/>
        <w:jc w:val="both"/>
        <w:rPr>
          <w:lang w:val="en-IN"/>
        </w:rPr>
      </w:pPr>
      <w:r w:rsidRPr="00EF774B">
        <w:rPr>
          <w:b/>
          <w:bCs/>
          <w:lang w:val="en-IN"/>
        </w:rPr>
        <w:t>Random Forest</w:t>
      </w:r>
      <w:r w:rsidRPr="00EF774B">
        <w:rPr>
          <w:lang w:val="en-IN"/>
        </w:rPr>
        <w:t>: Used for experimentation or comparison.</w:t>
      </w:r>
    </w:p>
    <w:p w14:paraId="1EBBA4A0" w14:textId="77777777" w:rsidR="009E61CC" w:rsidRDefault="009E61CC" w:rsidP="0053342F">
      <w:pPr>
        <w:pStyle w:val="BodyText"/>
        <w:numPr>
          <w:ilvl w:val="0"/>
          <w:numId w:val="78"/>
        </w:numPr>
        <w:spacing w:before="184" w:line="360" w:lineRule="auto"/>
        <w:ind w:right="139"/>
        <w:jc w:val="both"/>
        <w:rPr>
          <w:lang w:val="en-IN"/>
        </w:rPr>
      </w:pPr>
      <w:r w:rsidRPr="00EF774B">
        <w:rPr>
          <w:b/>
          <w:bCs/>
          <w:lang w:val="en-IN"/>
        </w:rPr>
        <w:t>Naive Bayes</w:t>
      </w:r>
      <w:r w:rsidRPr="00EF774B">
        <w:rPr>
          <w:lang w:val="en-IN"/>
        </w:rPr>
        <w:t>: A fast probabilistic classifier suited for text data.</w:t>
      </w:r>
    </w:p>
    <w:p w14:paraId="0A47394B" w14:textId="77777777" w:rsidR="000D2032" w:rsidRPr="00EF774B" w:rsidRDefault="000D2032" w:rsidP="0053342F">
      <w:pPr>
        <w:pStyle w:val="BodyText"/>
        <w:numPr>
          <w:ilvl w:val="0"/>
          <w:numId w:val="78"/>
        </w:numPr>
        <w:spacing w:before="184" w:line="360" w:lineRule="auto"/>
        <w:ind w:right="139"/>
        <w:jc w:val="both"/>
        <w:rPr>
          <w:lang w:val="en-IN"/>
        </w:rPr>
      </w:pPr>
      <w:r w:rsidRPr="00EF774B">
        <w:rPr>
          <w:b/>
          <w:bCs/>
          <w:lang w:val="en-IN"/>
        </w:rPr>
        <w:t>Support Vector Machines (SVM)</w:t>
      </w:r>
      <w:r w:rsidRPr="00EF774B">
        <w:rPr>
          <w:lang w:val="en-IN"/>
        </w:rPr>
        <w:t>: Effective for binary classification on high-dimensional data.</w:t>
      </w:r>
    </w:p>
    <w:p w14:paraId="6BD04431" w14:textId="77777777" w:rsidR="0098617C" w:rsidRPr="0098617C" w:rsidRDefault="0098617C" w:rsidP="0098617C">
      <w:pPr>
        <w:pStyle w:val="BodyText"/>
        <w:spacing w:before="184" w:line="360" w:lineRule="auto"/>
        <w:ind w:right="139" w:firstLine="720"/>
        <w:jc w:val="both"/>
        <w:rPr>
          <w:b/>
          <w:bCs/>
          <w:sz w:val="28"/>
          <w:szCs w:val="28"/>
          <w:lang w:val="en-IN"/>
        </w:rPr>
      </w:pPr>
      <w:r w:rsidRPr="0098617C">
        <w:rPr>
          <w:b/>
          <w:bCs/>
          <w:sz w:val="28"/>
          <w:szCs w:val="28"/>
          <w:lang w:val="en-IN"/>
        </w:rPr>
        <w:t>Features Used for Classification:</w:t>
      </w:r>
    </w:p>
    <w:p w14:paraId="2FD50842" w14:textId="77777777" w:rsidR="0098617C" w:rsidRPr="00EF774B" w:rsidRDefault="0098617C" w:rsidP="0053342F">
      <w:pPr>
        <w:pStyle w:val="BodyText"/>
        <w:numPr>
          <w:ilvl w:val="0"/>
          <w:numId w:val="79"/>
        </w:numPr>
        <w:spacing w:before="184" w:line="360" w:lineRule="auto"/>
        <w:ind w:right="139"/>
        <w:jc w:val="both"/>
        <w:rPr>
          <w:lang w:val="en-IN"/>
        </w:rPr>
      </w:pPr>
      <w:r w:rsidRPr="00EF774B">
        <w:rPr>
          <w:b/>
          <w:bCs/>
          <w:lang w:val="en-IN"/>
        </w:rPr>
        <w:t>Word Frequency Patterns</w:t>
      </w:r>
      <w:r w:rsidRPr="00EF774B">
        <w:rPr>
          <w:lang w:val="en-IN"/>
        </w:rPr>
        <w:t>: Identifies abnormal keyword usage.</w:t>
      </w:r>
    </w:p>
    <w:p w14:paraId="1AAA9A94" w14:textId="77777777" w:rsidR="0098617C" w:rsidRPr="00EF774B" w:rsidRDefault="0098617C" w:rsidP="0053342F">
      <w:pPr>
        <w:pStyle w:val="BodyText"/>
        <w:numPr>
          <w:ilvl w:val="0"/>
          <w:numId w:val="79"/>
        </w:numPr>
        <w:spacing w:before="184" w:line="360" w:lineRule="auto"/>
        <w:ind w:right="139"/>
        <w:jc w:val="both"/>
        <w:rPr>
          <w:lang w:val="en-IN"/>
        </w:rPr>
      </w:pPr>
      <w:r w:rsidRPr="00EF774B">
        <w:rPr>
          <w:b/>
          <w:bCs/>
          <w:lang w:val="en-IN"/>
        </w:rPr>
        <w:t>Phishing Keywords</w:t>
      </w:r>
      <w:r w:rsidRPr="00EF774B">
        <w:rPr>
          <w:lang w:val="en-IN"/>
        </w:rPr>
        <w:t>: Detects presence of terms like "urgent", "verify", "account", etc.</w:t>
      </w:r>
    </w:p>
    <w:p w14:paraId="1DF8E800" w14:textId="77777777" w:rsidR="0098617C" w:rsidRPr="00EF774B" w:rsidRDefault="0098617C" w:rsidP="0053342F">
      <w:pPr>
        <w:pStyle w:val="BodyText"/>
        <w:numPr>
          <w:ilvl w:val="0"/>
          <w:numId w:val="79"/>
        </w:numPr>
        <w:spacing w:before="184" w:line="360" w:lineRule="auto"/>
        <w:ind w:right="139"/>
        <w:jc w:val="both"/>
        <w:rPr>
          <w:lang w:val="en-IN"/>
        </w:rPr>
      </w:pPr>
      <w:r w:rsidRPr="00EF774B">
        <w:rPr>
          <w:b/>
          <w:bCs/>
          <w:lang w:val="en-IN"/>
        </w:rPr>
        <w:t>Stylistic Features</w:t>
      </w:r>
      <w:r w:rsidRPr="00EF774B">
        <w:rPr>
          <w:lang w:val="en-IN"/>
        </w:rPr>
        <w:t>: Checks for use of uppercase letters, punctuation, or aggressive tone.</w:t>
      </w:r>
    </w:p>
    <w:p w14:paraId="6E16F23F" w14:textId="6026D76B" w:rsidR="002F41FE" w:rsidRPr="00AB6F04" w:rsidRDefault="0098617C" w:rsidP="0053342F">
      <w:pPr>
        <w:pStyle w:val="BodyText"/>
        <w:numPr>
          <w:ilvl w:val="0"/>
          <w:numId w:val="79"/>
        </w:numPr>
        <w:spacing w:before="184" w:line="360" w:lineRule="auto"/>
        <w:ind w:right="139"/>
        <w:jc w:val="both"/>
        <w:rPr>
          <w:lang w:val="en-IN"/>
        </w:rPr>
      </w:pPr>
      <w:r w:rsidRPr="00EF774B">
        <w:rPr>
          <w:b/>
          <w:bCs/>
          <w:lang w:val="en-IN"/>
        </w:rPr>
        <w:lastRenderedPageBreak/>
        <w:t>Content Structure</w:t>
      </w:r>
      <w:r w:rsidRPr="00EF774B">
        <w:rPr>
          <w:lang w:val="en-IN"/>
        </w:rPr>
        <w:t xml:space="preserve">: </w:t>
      </w:r>
      <w:proofErr w:type="spellStart"/>
      <w:r w:rsidRPr="00EF774B">
        <w:rPr>
          <w:lang w:val="en-IN"/>
        </w:rPr>
        <w:t>Analyzes</w:t>
      </w:r>
      <w:proofErr w:type="spellEnd"/>
      <w:r w:rsidRPr="00EF774B">
        <w:rPr>
          <w:lang w:val="en-IN"/>
        </w:rPr>
        <w:t xml:space="preserve"> length, greetings, and signatures.</w:t>
      </w:r>
    </w:p>
    <w:p w14:paraId="224C3ED7" w14:textId="77777777" w:rsidR="00B81646" w:rsidRPr="00B81646" w:rsidRDefault="00B81646" w:rsidP="00B81646">
      <w:pPr>
        <w:pStyle w:val="BodyText"/>
        <w:spacing w:before="184" w:line="360" w:lineRule="auto"/>
        <w:ind w:right="139" w:firstLine="720"/>
        <w:jc w:val="both"/>
        <w:rPr>
          <w:b/>
          <w:bCs/>
          <w:sz w:val="28"/>
          <w:szCs w:val="28"/>
          <w:lang w:val="en-IN"/>
        </w:rPr>
      </w:pPr>
      <w:r w:rsidRPr="00B81646">
        <w:rPr>
          <w:b/>
          <w:bCs/>
          <w:sz w:val="28"/>
          <w:szCs w:val="28"/>
          <w:lang w:val="en-IN"/>
        </w:rPr>
        <w:t>Useful Tools and Techniques:</w:t>
      </w:r>
    </w:p>
    <w:p w14:paraId="62138DAD" w14:textId="77777777" w:rsidR="00B81646" w:rsidRPr="00EF774B" w:rsidRDefault="00B81646" w:rsidP="0053342F">
      <w:pPr>
        <w:pStyle w:val="BodyText"/>
        <w:numPr>
          <w:ilvl w:val="0"/>
          <w:numId w:val="80"/>
        </w:numPr>
        <w:spacing w:before="184" w:line="360" w:lineRule="auto"/>
        <w:ind w:right="139"/>
        <w:jc w:val="both"/>
        <w:rPr>
          <w:lang w:val="en-IN"/>
        </w:rPr>
      </w:pPr>
      <w:proofErr w:type="spellStart"/>
      <w:r w:rsidRPr="00EF774B">
        <w:rPr>
          <w:b/>
          <w:bCs/>
          <w:lang w:val="en-IN"/>
        </w:rPr>
        <w:t>joblib</w:t>
      </w:r>
      <w:proofErr w:type="spellEnd"/>
      <w:r w:rsidRPr="00EF774B">
        <w:rPr>
          <w:lang w:val="en-IN"/>
        </w:rPr>
        <w:t>: Used to load the saved TF-IDF vectorizer and model.</w:t>
      </w:r>
    </w:p>
    <w:p w14:paraId="232F224E" w14:textId="77777777" w:rsidR="00B81646" w:rsidRPr="00EF774B" w:rsidRDefault="00B81646" w:rsidP="0053342F">
      <w:pPr>
        <w:pStyle w:val="BodyText"/>
        <w:numPr>
          <w:ilvl w:val="0"/>
          <w:numId w:val="80"/>
        </w:numPr>
        <w:spacing w:before="184" w:line="360" w:lineRule="auto"/>
        <w:ind w:right="139"/>
        <w:jc w:val="both"/>
        <w:rPr>
          <w:lang w:val="en-IN"/>
        </w:rPr>
      </w:pPr>
      <w:r w:rsidRPr="00EF774B">
        <w:rPr>
          <w:b/>
          <w:bCs/>
          <w:lang w:val="en-IN"/>
        </w:rPr>
        <w:t>scikit-learn</w:t>
      </w:r>
      <w:r w:rsidRPr="00EF774B">
        <w:rPr>
          <w:lang w:val="en-IN"/>
        </w:rPr>
        <w:t>: Provides preprocessing tools and evaluation metrics.</w:t>
      </w:r>
    </w:p>
    <w:p w14:paraId="53539E26" w14:textId="77777777" w:rsidR="0098617C" w:rsidRPr="00EF774B" w:rsidRDefault="0098617C" w:rsidP="00B81646">
      <w:pPr>
        <w:pStyle w:val="BodyText"/>
        <w:spacing w:before="184" w:line="360" w:lineRule="auto"/>
        <w:ind w:left="720" w:right="139"/>
        <w:jc w:val="both"/>
        <w:rPr>
          <w:lang w:val="en-IN"/>
        </w:rPr>
      </w:pPr>
    </w:p>
    <w:p w14:paraId="6F56A372" w14:textId="582A0406" w:rsidR="00CF1C85" w:rsidRDefault="0067433C" w:rsidP="0053342F">
      <w:pPr>
        <w:pStyle w:val="Heading2"/>
        <w:numPr>
          <w:ilvl w:val="2"/>
          <w:numId w:val="62"/>
        </w:numPr>
        <w:tabs>
          <w:tab w:val="left" w:pos="1186"/>
        </w:tabs>
        <w:spacing w:before="0"/>
        <w:rPr>
          <w:spacing w:val="-4"/>
        </w:rPr>
      </w:pPr>
      <w:r>
        <w:rPr>
          <w:spacing w:val="-4"/>
        </w:rPr>
        <w:t xml:space="preserve">Dataset Preprocessing and Label Encoding </w:t>
      </w:r>
    </w:p>
    <w:p w14:paraId="336C3644" w14:textId="77777777" w:rsidR="004B3DBA" w:rsidRPr="004B3DBA" w:rsidRDefault="004B3DBA" w:rsidP="004B3DBA">
      <w:pPr>
        <w:pStyle w:val="Heading2"/>
        <w:tabs>
          <w:tab w:val="left" w:pos="1186"/>
        </w:tabs>
        <w:spacing w:before="0"/>
        <w:ind w:left="1288"/>
        <w:rPr>
          <w:spacing w:val="-4"/>
        </w:rPr>
      </w:pPr>
    </w:p>
    <w:p w14:paraId="4E903945" w14:textId="77777777" w:rsidR="004B3DBA" w:rsidRPr="00BC1073" w:rsidRDefault="004B3DBA" w:rsidP="004B3DBA">
      <w:pPr>
        <w:pStyle w:val="BodyText"/>
        <w:spacing w:before="1" w:line="360" w:lineRule="auto"/>
        <w:ind w:left="708" w:right="139" w:firstLine="873"/>
        <w:jc w:val="both"/>
        <w:rPr>
          <w:lang w:val="en-IN"/>
        </w:rPr>
      </w:pPr>
      <w:r w:rsidRPr="00BC1073">
        <w:t>Dataset Preprocessing and Label Encoding</w:t>
      </w:r>
      <w:r>
        <w:t xml:space="preserve"> </w:t>
      </w:r>
      <w:r w:rsidRPr="00BC1073">
        <w:rPr>
          <w:lang w:val="en-IN"/>
        </w:rPr>
        <w:t>are essential steps in any machine learning pipeline, especially in text classification tasks such as email phishing detection. These processes ensure that raw data is converted into a clean, consistent, and machine-understandable format before being used to train predictive models. Without proper preprocessing, even the most powerful machine learning algorithms would struggle to find meaningful patterns in noisy or inconsistent data.</w:t>
      </w:r>
    </w:p>
    <w:p w14:paraId="0DF1F26C" w14:textId="77777777" w:rsidR="004B3DBA" w:rsidRPr="00BC1073" w:rsidRDefault="004B3DBA" w:rsidP="004B3DBA">
      <w:pPr>
        <w:pStyle w:val="BodyText"/>
        <w:spacing w:before="1" w:line="360" w:lineRule="auto"/>
        <w:ind w:left="708" w:right="139" w:firstLine="873"/>
        <w:jc w:val="both"/>
        <w:rPr>
          <w:lang w:val="en-IN"/>
        </w:rPr>
      </w:pPr>
      <w:r w:rsidRPr="00BC1073">
        <w:rPr>
          <w:lang w:val="en-IN"/>
        </w:rPr>
        <w:t>In the phishing detection system, dataset preprocessing is used to clean and normalize the email content, while label encoding is used to convert categorical target variables into a numerical format that the model can understand. These steps are crucial for increasing the accuracy and generalizability of the trained models.</w:t>
      </w:r>
    </w:p>
    <w:p w14:paraId="2740EF5B" w14:textId="788D1931" w:rsidR="004B3DBA" w:rsidRDefault="004B3DBA" w:rsidP="0099462B">
      <w:pPr>
        <w:pStyle w:val="BodyText"/>
        <w:spacing w:before="1" w:line="360" w:lineRule="auto"/>
        <w:ind w:left="708" w:right="139" w:firstLine="873"/>
        <w:jc w:val="both"/>
        <w:rPr>
          <w:lang w:val="en-IN"/>
        </w:rPr>
      </w:pPr>
      <w:r w:rsidRPr="00BC1073">
        <w:rPr>
          <w:lang w:val="en-IN"/>
        </w:rPr>
        <w:t xml:space="preserve">Dataset preprocessing involves multiple steps such as removing punctuation, converting to lowercase, eliminating stop words, stemming/lemmatization, and tokenization. </w:t>
      </w:r>
    </w:p>
    <w:p w14:paraId="15EDD15C" w14:textId="0AF9ABD0" w:rsidR="004B3DBA" w:rsidRPr="00BC1073" w:rsidRDefault="004B3DBA" w:rsidP="0099462B">
      <w:pPr>
        <w:pStyle w:val="BodyText"/>
        <w:spacing w:before="1" w:line="360" w:lineRule="auto"/>
        <w:ind w:right="139"/>
        <w:jc w:val="both"/>
        <w:rPr>
          <w:lang w:val="en-IN"/>
        </w:rPr>
      </w:pPr>
      <w:r w:rsidRPr="00BC1073">
        <w:rPr>
          <w:lang w:val="en-IN"/>
        </w:rPr>
        <w:t xml:space="preserve">This is followed by </w:t>
      </w:r>
      <w:r w:rsidRPr="00BC1073">
        <w:rPr>
          <w:b/>
          <w:bCs/>
          <w:lang w:val="en-IN"/>
        </w:rPr>
        <w:t>vectorization</w:t>
      </w:r>
      <w:r w:rsidRPr="00BC1073">
        <w:rPr>
          <w:lang w:val="en-IN"/>
        </w:rPr>
        <w:t>, where cleaned text is transformed into numerical feature vectors using techniques like TF-IDF (Term Frequency–Inverse Document Frequency).</w:t>
      </w:r>
    </w:p>
    <w:p w14:paraId="343C329F" w14:textId="749066FC" w:rsidR="009E61CC" w:rsidRDefault="004B3DBA" w:rsidP="00A95FE5">
      <w:pPr>
        <w:pStyle w:val="BodyText"/>
        <w:spacing w:before="1" w:line="360" w:lineRule="auto"/>
        <w:ind w:left="708" w:right="139" w:firstLine="873"/>
        <w:jc w:val="both"/>
        <w:rPr>
          <w:lang w:val="en-IN"/>
        </w:rPr>
      </w:pPr>
      <w:r w:rsidRPr="00BC1073">
        <w:rPr>
          <w:lang w:val="en-IN"/>
        </w:rPr>
        <w:t>Label encoding, on the other hand, involves converting class labels like “phishing” and “safe” into binary or numeric representations such as 1 and 0. This ensures that classification algorithms can interpret the output during both training and prediction phases.</w:t>
      </w:r>
    </w:p>
    <w:p w14:paraId="3E6319B5" w14:textId="77777777" w:rsidR="00A95FE5" w:rsidRDefault="00A95FE5" w:rsidP="00A95FE5">
      <w:pPr>
        <w:pStyle w:val="BodyText"/>
        <w:spacing w:before="1" w:line="360" w:lineRule="auto"/>
        <w:ind w:left="708" w:right="139" w:firstLine="873"/>
        <w:jc w:val="both"/>
        <w:rPr>
          <w:lang w:val="en-IN"/>
        </w:rPr>
      </w:pPr>
    </w:p>
    <w:p w14:paraId="32A95CFD" w14:textId="0158454A" w:rsidR="00A95FE5" w:rsidRPr="00A95FE5" w:rsidRDefault="00A95FE5" w:rsidP="002F41FE">
      <w:pPr>
        <w:pStyle w:val="BodyText"/>
        <w:spacing w:before="1" w:line="360" w:lineRule="auto"/>
        <w:ind w:right="139" w:firstLine="708"/>
        <w:jc w:val="both"/>
        <w:rPr>
          <w:b/>
          <w:bCs/>
          <w:sz w:val="28"/>
          <w:szCs w:val="28"/>
          <w:lang w:val="en-IN"/>
        </w:rPr>
      </w:pPr>
      <w:r w:rsidRPr="00A95FE5">
        <w:rPr>
          <w:b/>
          <w:bCs/>
          <w:sz w:val="28"/>
          <w:szCs w:val="28"/>
          <w:lang w:val="en-IN"/>
        </w:rPr>
        <w:t>Key Features of Dataset Preprocessing and Label Encoding:</w:t>
      </w:r>
    </w:p>
    <w:p w14:paraId="27D408D7" w14:textId="77777777" w:rsidR="00A95FE5" w:rsidRPr="00BC1073" w:rsidRDefault="00A95FE5" w:rsidP="0053342F">
      <w:pPr>
        <w:pStyle w:val="BodyText"/>
        <w:numPr>
          <w:ilvl w:val="0"/>
          <w:numId w:val="81"/>
        </w:numPr>
        <w:spacing w:before="1" w:line="360" w:lineRule="auto"/>
        <w:ind w:right="139"/>
        <w:jc w:val="both"/>
        <w:rPr>
          <w:lang w:val="en-IN"/>
        </w:rPr>
      </w:pPr>
      <w:r w:rsidRPr="00BC1073">
        <w:rPr>
          <w:b/>
          <w:bCs/>
          <w:lang w:val="en-IN"/>
        </w:rPr>
        <w:t>Text Cleaning</w:t>
      </w:r>
      <w:r w:rsidRPr="00BC1073">
        <w:rPr>
          <w:lang w:val="en-IN"/>
        </w:rPr>
        <w:t>: Removes unwanted characters such as punctuation, numbers, and special symbols from the dataset to reduce noise.</w:t>
      </w:r>
    </w:p>
    <w:p w14:paraId="0C63E2CC" w14:textId="77777777" w:rsidR="00A95FE5" w:rsidRPr="00BC1073" w:rsidRDefault="00A95FE5" w:rsidP="0053342F">
      <w:pPr>
        <w:pStyle w:val="BodyText"/>
        <w:numPr>
          <w:ilvl w:val="0"/>
          <w:numId w:val="81"/>
        </w:numPr>
        <w:spacing w:before="1" w:line="360" w:lineRule="auto"/>
        <w:ind w:right="139"/>
        <w:jc w:val="both"/>
        <w:rPr>
          <w:lang w:val="en-IN"/>
        </w:rPr>
      </w:pPr>
      <w:r w:rsidRPr="00BC1073">
        <w:rPr>
          <w:lang w:val="en-IN"/>
        </w:rPr>
        <w:t xml:space="preserve"> </w:t>
      </w:r>
      <w:r w:rsidRPr="00BC1073">
        <w:rPr>
          <w:b/>
          <w:bCs/>
          <w:lang w:val="en-IN"/>
        </w:rPr>
        <w:t>Lowercasing</w:t>
      </w:r>
      <w:r w:rsidRPr="00BC1073">
        <w:rPr>
          <w:lang w:val="en-IN"/>
        </w:rPr>
        <w:t>: Converts all text to lowercase to maintain consistency and reduce duplicate tokenization.</w:t>
      </w:r>
    </w:p>
    <w:p w14:paraId="6F00528C" w14:textId="77777777" w:rsidR="00A95FE5" w:rsidRPr="00BC1073" w:rsidRDefault="00A95FE5" w:rsidP="0053342F">
      <w:pPr>
        <w:pStyle w:val="BodyText"/>
        <w:numPr>
          <w:ilvl w:val="0"/>
          <w:numId w:val="81"/>
        </w:numPr>
        <w:spacing w:before="1" w:line="360" w:lineRule="auto"/>
        <w:ind w:right="139"/>
        <w:jc w:val="both"/>
        <w:rPr>
          <w:lang w:val="en-IN"/>
        </w:rPr>
      </w:pPr>
      <w:r w:rsidRPr="00BC1073">
        <w:rPr>
          <w:lang w:val="en-IN"/>
        </w:rPr>
        <w:t xml:space="preserve"> </w:t>
      </w:r>
      <w:r w:rsidRPr="00BC1073">
        <w:rPr>
          <w:b/>
          <w:bCs/>
          <w:lang w:val="en-IN"/>
        </w:rPr>
        <w:t>Stop Word Removal</w:t>
      </w:r>
      <w:r w:rsidRPr="00BC1073">
        <w:rPr>
          <w:lang w:val="en-IN"/>
        </w:rPr>
        <w:t>: Eliminates common but uninformative words like "the", "is", "and", which do not contribute to classification.</w:t>
      </w:r>
    </w:p>
    <w:p w14:paraId="2E92AEC1" w14:textId="4DB92B44" w:rsidR="002F41FE" w:rsidRPr="00AB6F04" w:rsidRDefault="00A95FE5" w:rsidP="0053342F">
      <w:pPr>
        <w:pStyle w:val="BodyText"/>
        <w:numPr>
          <w:ilvl w:val="0"/>
          <w:numId w:val="81"/>
        </w:numPr>
        <w:spacing w:before="1" w:line="360" w:lineRule="auto"/>
        <w:ind w:right="139"/>
        <w:jc w:val="both"/>
        <w:rPr>
          <w:lang w:val="en-IN"/>
        </w:rPr>
      </w:pPr>
      <w:r w:rsidRPr="00BC1073">
        <w:rPr>
          <w:lang w:val="en-IN"/>
        </w:rPr>
        <w:lastRenderedPageBreak/>
        <w:t xml:space="preserve"> </w:t>
      </w:r>
      <w:r w:rsidRPr="00BC1073">
        <w:rPr>
          <w:b/>
          <w:bCs/>
          <w:lang w:val="en-IN"/>
        </w:rPr>
        <w:t>Stemming and Lemmatization</w:t>
      </w:r>
      <w:r w:rsidRPr="00BC1073">
        <w:rPr>
          <w:lang w:val="en-IN"/>
        </w:rPr>
        <w:t>: Reduces words to their root form (e.g., “fishing” → “fish”) to consolidate vocabulary.</w:t>
      </w:r>
    </w:p>
    <w:p w14:paraId="0EBF5EAD" w14:textId="77777777" w:rsidR="00A95FE5" w:rsidRPr="00BC1073" w:rsidRDefault="00A95FE5" w:rsidP="0053342F">
      <w:pPr>
        <w:pStyle w:val="BodyText"/>
        <w:numPr>
          <w:ilvl w:val="0"/>
          <w:numId w:val="81"/>
        </w:numPr>
        <w:spacing w:before="1" w:line="360" w:lineRule="auto"/>
        <w:ind w:right="139"/>
        <w:jc w:val="both"/>
        <w:rPr>
          <w:lang w:val="en-IN"/>
        </w:rPr>
      </w:pPr>
      <w:r w:rsidRPr="00BC1073">
        <w:rPr>
          <w:lang w:val="en-IN"/>
        </w:rPr>
        <w:t xml:space="preserve"> </w:t>
      </w:r>
      <w:r w:rsidRPr="00BC1073">
        <w:rPr>
          <w:b/>
          <w:bCs/>
          <w:lang w:val="en-IN"/>
        </w:rPr>
        <w:t>Tokenization</w:t>
      </w:r>
      <w:r w:rsidRPr="00BC1073">
        <w:rPr>
          <w:lang w:val="en-IN"/>
        </w:rPr>
        <w:t>: Breaks text into individual words or tokens, which serve as the basis for vectorization.</w:t>
      </w:r>
    </w:p>
    <w:p w14:paraId="5E9FC652" w14:textId="77777777" w:rsidR="00A95FE5" w:rsidRPr="00BC1073" w:rsidRDefault="00A95FE5" w:rsidP="0053342F">
      <w:pPr>
        <w:pStyle w:val="BodyText"/>
        <w:numPr>
          <w:ilvl w:val="0"/>
          <w:numId w:val="81"/>
        </w:numPr>
        <w:spacing w:before="1" w:line="360" w:lineRule="auto"/>
        <w:ind w:right="139"/>
        <w:jc w:val="both"/>
        <w:rPr>
          <w:lang w:val="en-IN"/>
        </w:rPr>
      </w:pPr>
      <w:r w:rsidRPr="00BC1073">
        <w:rPr>
          <w:lang w:val="en-IN"/>
        </w:rPr>
        <w:t xml:space="preserve"> </w:t>
      </w:r>
      <w:r w:rsidRPr="00BC1073">
        <w:rPr>
          <w:b/>
          <w:bCs/>
          <w:lang w:val="en-IN"/>
        </w:rPr>
        <w:t>Vectorization (TF-IDF)</w:t>
      </w:r>
      <w:r w:rsidRPr="00BC1073">
        <w:rPr>
          <w:lang w:val="en-IN"/>
        </w:rPr>
        <w:t>: Converts tokens into numerical vectors that represent word importance across the corpus.</w:t>
      </w:r>
    </w:p>
    <w:p w14:paraId="18D085E2" w14:textId="490DD523" w:rsidR="00A95FE5" w:rsidRDefault="00A95FE5" w:rsidP="0053342F">
      <w:pPr>
        <w:pStyle w:val="BodyText"/>
        <w:numPr>
          <w:ilvl w:val="0"/>
          <w:numId w:val="81"/>
        </w:numPr>
        <w:spacing w:before="1" w:line="360" w:lineRule="auto"/>
        <w:ind w:right="139"/>
        <w:jc w:val="both"/>
        <w:rPr>
          <w:lang w:val="en-IN"/>
        </w:rPr>
      </w:pPr>
      <w:r w:rsidRPr="00BC1073">
        <w:rPr>
          <w:lang w:val="en-IN"/>
        </w:rPr>
        <w:t xml:space="preserve"> </w:t>
      </w:r>
      <w:r w:rsidRPr="00BC1073">
        <w:rPr>
          <w:b/>
          <w:bCs/>
          <w:lang w:val="en-IN"/>
        </w:rPr>
        <w:t>Label Encoding</w:t>
      </w:r>
      <w:r w:rsidRPr="00BC1073">
        <w:rPr>
          <w:lang w:val="en-IN"/>
        </w:rPr>
        <w:t>: Converts string labels such as "phishing" and "safe" into binary values (e.g., phishing = 1, safe = 0) for use in classification models.</w:t>
      </w:r>
    </w:p>
    <w:p w14:paraId="1B682506" w14:textId="77777777" w:rsidR="00390594" w:rsidRPr="00390594" w:rsidRDefault="00390594" w:rsidP="00390594">
      <w:pPr>
        <w:pStyle w:val="BodyText"/>
        <w:spacing w:before="1" w:line="360" w:lineRule="auto"/>
        <w:ind w:left="720" w:right="139"/>
        <w:jc w:val="both"/>
        <w:rPr>
          <w:lang w:val="en-IN"/>
        </w:rPr>
      </w:pPr>
    </w:p>
    <w:p w14:paraId="764767AF" w14:textId="53BDC198" w:rsidR="00390594" w:rsidRPr="00390594" w:rsidRDefault="00390594" w:rsidP="00AB6F04">
      <w:pPr>
        <w:pStyle w:val="BodyText"/>
        <w:spacing w:before="1" w:line="360" w:lineRule="auto"/>
        <w:ind w:right="139" w:firstLine="708"/>
        <w:jc w:val="both"/>
        <w:rPr>
          <w:b/>
          <w:bCs/>
          <w:sz w:val="28"/>
          <w:szCs w:val="28"/>
          <w:lang w:val="en-IN"/>
        </w:rPr>
      </w:pPr>
      <w:r w:rsidRPr="00390594">
        <w:rPr>
          <w:b/>
          <w:bCs/>
          <w:sz w:val="28"/>
          <w:szCs w:val="28"/>
          <w:lang w:val="en-IN"/>
        </w:rPr>
        <w:t>Key Features of Dataset Preprocessing and Label Encoding:</w:t>
      </w:r>
    </w:p>
    <w:p w14:paraId="0E578F9D" w14:textId="77777777" w:rsidR="00390594" w:rsidRPr="00BC1073" w:rsidRDefault="00390594" w:rsidP="0053342F">
      <w:pPr>
        <w:pStyle w:val="BodyText"/>
        <w:numPr>
          <w:ilvl w:val="0"/>
          <w:numId w:val="81"/>
        </w:numPr>
        <w:spacing w:before="1" w:line="360" w:lineRule="auto"/>
        <w:ind w:right="139"/>
        <w:jc w:val="both"/>
        <w:rPr>
          <w:lang w:val="en-IN"/>
        </w:rPr>
      </w:pPr>
      <w:r w:rsidRPr="00BC1073">
        <w:rPr>
          <w:b/>
          <w:bCs/>
          <w:lang w:val="en-IN"/>
        </w:rPr>
        <w:t>Text Cleaning</w:t>
      </w:r>
      <w:r w:rsidRPr="00BC1073">
        <w:rPr>
          <w:lang w:val="en-IN"/>
        </w:rPr>
        <w:t>: Removes unwanted characters such as punctuation, numbers, and special symbols from the dataset to reduce noise.</w:t>
      </w:r>
    </w:p>
    <w:p w14:paraId="502D26C4" w14:textId="77777777" w:rsidR="00390594" w:rsidRPr="00BC1073" w:rsidRDefault="00390594" w:rsidP="0053342F">
      <w:pPr>
        <w:pStyle w:val="BodyText"/>
        <w:numPr>
          <w:ilvl w:val="0"/>
          <w:numId w:val="81"/>
        </w:numPr>
        <w:spacing w:before="1" w:line="360" w:lineRule="auto"/>
        <w:ind w:right="139"/>
        <w:jc w:val="both"/>
        <w:rPr>
          <w:lang w:val="en-IN"/>
        </w:rPr>
      </w:pPr>
      <w:r w:rsidRPr="00BC1073">
        <w:rPr>
          <w:lang w:val="en-IN"/>
        </w:rPr>
        <w:t xml:space="preserve"> </w:t>
      </w:r>
      <w:r w:rsidRPr="00BC1073">
        <w:rPr>
          <w:b/>
          <w:bCs/>
          <w:lang w:val="en-IN"/>
        </w:rPr>
        <w:t>Lowercasing</w:t>
      </w:r>
      <w:r w:rsidRPr="00BC1073">
        <w:rPr>
          <w:lang w:val="en-IN"/>
        </w:rPr>
        <w:t>: Converts all text to lowercase to maintain consistency and reduce duplicate tokenization.</w:t>
      </w:r>
    </w:p>
    <w:p w14:paraId="6F3517E6" w14:textId="77777777" w:rsidR="00390594" w:rsidRPr="00BC1073" w:rsidRDefault="00390594" w:rsidP="0053342F">
      <w:pPr>
        <w:pStyle w:val="BodyText"/>
        <w:numPr>
          <w:ilvl w:val="0"/>
          <w:numId w:val="81"/>
        </w:numPr>
        <w:spacing w:before="1" w:line="360" w:lineRule="auto"/>
        <w:ind w:right="139"/>
        <w:jc w:val="both"/>
        <w:rPr>
          <w:lang w:val="en-IN"/>
        </w:rPr>
      </w:pPr>
      <w:r w:rsidRPr="00BC1073">
        <w:rPr>
          <w:lang w:val="en-IN"/>
        </w:rPr>
        <w:t xml:space="preserve"> </w:t>
      </w:r>
      <w:r w:rsidRPr="00BC1073">
        <w:rPr>
          <w:b/>
          <w:bCs/>
          <w:lang w:val="en-IN"/>
        </w:rPr>
        <w:t>Stop Word Removal</w:t>
      </w:r>
      <w:r w:rsidRPr="00BC1073">
        <w:rPr>
          <w:lang w:val="en-IN"/>
        </w:rPr>
        <w:t>: Eliminates common but uninformative words like "the", "is", "and", which do not contribute to classification.</w:t>
      </w:r>
    </w:p>
    <w:p w14:paraId="62E2C591" w14:textId="77777777" w:rsidR="00390594" w:rsidRPr="00BC1073" w:rsidRDefault="00390594" w:rsidP="0053342F">
      <w:pPr>
        <w:pStyle w:val="BodyText"/>
        <w:numPr>
          <w:ilvl w:val="0"/>
          <w:numId w:val="81"/>
        </w:numPr>
        <w:spacing w:before="1" w:line="360" w:lineRule="auto"/>
        <w:ind w:right="139"/>
        <w:jc w:val="both"/>
        <w:rPr>
          <w:lang w:val="en-IN"/>
        </w:rPr>
      </w:pPr>
      <w:r w:rsidRPr="00BC1073">
        <w:rPr>
          <w:lang w:val="en-IN"/>
        </w:rPr>
        <w:t xml:space="preserve"> </w:t>
      </w:r>
      <w:r w:rsidRPr="00BC1073">
        <w:rPr>
          <w:b/>
          <w:bCs/>
          <w:lang w:val="en-IN"/>
        </w:rPr>
        <w:t>Stemming and Lemmatization</w:t>
      </w:r>
      <w:r w:rsidRPr="00BC1073">
        <w:rPr>
          <w:lang w:val="en-IN"/>
        </w:rPr>
        <w:t>: Reduces words to their root form (e.g., “fishing” → “fish”) to consolidate vocabulary.</w:t>
      </w:r>
    </w:p>
    <w:p w14:paraId="30C244FC" w14:textId="77777777" w:rsidR="00390594" w:rsidRPr="00BC1073" w:rsidRDefault="00390594" w:rsidP="0053342F">
      <w:pPr>
        <w:pStyle w:val="BodyText"/>
        <w:numPr>
          <w:ilvl w:val="0"/>
          <w:numId w:val="81"/>
        </w:numPr>
        <w:spacing w:before="1" w:line="360" w:lineRule="auto"/>
        <w:ind w:right="139"/>
        <w:jc w:val="both"/>
        <w:rPr>
          <w:lang w:val="en-IN"/>
        </w:rPr>
      </w:pPr>
      <w:r w:rsidRPr="00BC1073">
        <w:rPr>
          <w:lang w:val="en-IN"/>
        </w:rPr>
        <w:t xml:space="preserve"> </w:t>
      </w:r>
      <w:r w:rsidRPr="00BC1073">
        <w:rPr>
          <w:b/>
          <w:bCs/>
          <w:lang w:val="en-IN"/>
        </w:rPr>
        <w:t>Tokenization</w:t>
      </w:r>
      <w:r w:rsidRPr="00BC1073">
        <w:rPr>
          <w:lang w:val="en-IN"/>
        </w:rPr>
        <w:t>: Breaks text into individual words or tokens, which serve as the basis for vectorization.</w:t>
      </w:r>
    </w:p>
    <w:p w14:paraId="16053B0B" w14:textId="2D5CD497" w:rsidR="00390594" w:rsidRPr="002F41FE" w:rsidRDefault="00390594" w:rsidP="0053342F">
      <w:pPr>
        <w:pStyle w:val="BodyText"/>
        <w:numPr>
          <w:ilvl w:val="0"/>
          <w:numId w:val="81"/>
        </w:numPr>
        <w:spacing w:before="1" w:line="360" w:lineRule="auto"/>
        <w:ind w:right="139"/>
        <w:jc w:val="both"/>
        <w:rPr>
          <w:lang w:val="en-IN"/>
        </w:rPr>
      </w:pPr>
      <w:r w:rsidRPr="00390594">
        <w:rPr>
          <w:lang w:val="en-IN"/>
        </w:rPr>
        <w:t xml:space="preserve"> </w:t>
      </w:r>
      <w:r w:rsidRPr="00390594">
        <w:rPr>
          <w:b/>
          <w:bCs/>
          <w:lang w:val="en-IN"/>
        </w:rPr>
        <w:t>Vectorization (TF-IDF)</w:t>
      </w:r>
      <w:r w:rsidRPr="00390594">
        <w:rPr>
          <w:lang w:val="en-IN"/>
        </w:rPr>
        <w:t>: Converts tokens into numerical vectors that represent word importance across the corpus.</w:t>
      </w:r>
    </w:p>
    <w:p w14:paraId="2677B973" w14:textId="1C71C91C" w:rsidR="00390594" w:rsidRPr="0065699B" w:rsidRDefault="00390594" w:rsidP="0053342F">
      <w:pPr>
        <w:pStyle w:val="BodyText"/>
        <w:numPr>
          <w:ilvl w:val="0"/>
          <w:numId w:val="81"/>
        </w:numPr>
        <w:spacing w:before="120" w:line="360" w:lineRule="auto"/>
        <w:ind w:right="139"/>
        <w:jc w:val="both"/>
        <w:rPr>
          <w:lang w:val="en-IN"/>
        </w:rPr>
      </w:pPr>
      <w:r w:rsidRPr="00390594">
        <w:rPr>
          <w:lang w:val="en-IN"/>
        </w:rPr>
        <w:t xml:space="preserve"> </w:t>
      </w:r>
      <w:r w:rsidRPr="00390594">
        <w:rPr>
          <w:b/>
          <w:bCs/>
          <w:lang w:val="en-IN"/>
        </w:rPr>
        <w:t>Label Encoding</w:t>
      </w:r>
      <w:r w:rsidRPr="00390594">
        <w:rPr>
          <w:lang w:val="en-IN"/>
        </w:rPr>
        <w:t>: Converts string labels such as "phishing" and "safe" into binary values (e.g., phishing = 1, safe = 0) for use in classification models.</w:t>
      </w:r>
    </w:p>
    <w:p w14:paraId="5A122DC5" w14:textId="77777777" w:rsidR="0065699B" w:rsidRPr="0065699B" w:rsidRDefault="0065699B" w:rsidP="0065699B">
      <w:pPr>
        <w:pStyle w:val="BodyText"/>
        <w:spacing w:before="1" w:line="360" w:lineRule="auto"/>
        <w:ind w:right="139" w:firstLine="720"/>
        <w:jc w:val="both"/>
        <w:rPr>
          <w:b/>
          <w:bCs/>
          <w:sz w:val="28"/>
          <w:szCs w:val="28"/>
          <w:lang w:val="en-IN"/>
        </w:rPr>
      </w:pPr>
      <w:r w:rsidRPr="0065699B">
        <w:rPr>
          <w:b/>
          <w:bCs/>
          <w:sz w:val="28"/>
          <w:szCs w:val="28"/>
          <w:lang w:val="en-IN"/>
        </w:rPr>
        <w:t>Importance in Phishing Detection:</w:t>
      </w:r>
    </w:p>
    <w:p w14:paraId="0672B2DD" w14:textId="77777777" w:rsidR="0065699B" w:rsidRPr="00BC1073" w:rsidRDefault="0065699B" w:rsidP="0053342F">
      <w:pPr>
        <w:pStyle w:val="BodyText"/>
        <w:numPr>
          <w:ilvl w:val="0"/>
          <w:numId w:val="82"/>
        </w:numPr>
        <w:spacing w:before="1" w:line="360" w:lineRule="auto"/>
        <w:ind w:right="139"/>
        <w:jc w:val="both"/>
        <w:rPr>
          <w:lang w:val="en-IN"/>
        </w:rPr>
      </w:pPr>
      <w:r w:rsidRPr="00BC1073">
        <w:rPr>
          <w:b/>
          <w:bCs/>
          <w:lang w:val="en-IN"/>
        </w:rPr>
        <w:t>Increases Model Accuracy</w:t>
      </w:r>
      <w:r w:rsidRPr="00BC1073">
        <w:rPr>
          <w:lang w:val="en-IN"/>
        </w:rPr>
        <w:t>: Clean and consistent data helps models learn more effectively.</w:t>
      </w:r>
    </w:p>
    <w:p w14:paraId="79448905" w14:textId="77777777" w:rsidR="0065699B" w:rsidRPr="00BC1073" w:rsidRDefault="0065699B" w:rsidP="0053342F">
      <w:pPr>
        <w:pStyle w:val="BodyText"/>
        <w:numPr>
          <w:ilvl w:val="0"/>
          <w:numId w:val="82"/>
        </w:numPr>
        <w:spacing w:before="1" w:line="360" w:lineRule="auto"/>
        <w:ind w:right="139"/>
        <w:jc w:val="both"/>
        <w:rPr>
          <w:lang w:val="en-IN"/>
        </w:rPr>
      </w:pPr>
      <w:r w:rsidRPr="00BC1073">
        <w:rPr>
          <w:b/>
          <w:bCs/>
          <w:lang w:val="en-IN"/>
        </w:rPr>
        <w:t>Reduces Dimensionality</w:t>
      </w:r>
      <w:r w:rsidRPr="00BC1073">
        <w:rPr>
          <w:lang w:val="en-IN"/>
        </w:rPr>
        <w:t>: Preprocessing and vectorization focus only on informative features, removing redundant noise.</w:t>
      </w:r>
    </w:p>
    <w:p w14:paraId="5549829F" w14:textId="77777777" w:rsidR="0065699B" w:rsidRPr="00BC1073" w:rsidRDefault="0065699B" w:rsidP="0053342F">
      <w:pPr>
        <w:pStyle w:val="BodyText"/>
        <w:numPr>
          <w:ilvl w:val="0"/>
          <w:numId w:val="82"/>
        </w:numPr>
        <w:spacing w:before="1" w:line="360" w:lineRule="auto"/>
        <w:ind w:right="139"/>
        <w:jc w:val="both"/>
        <w:rPr>
          <w:lang w:val="en-IN"/>
        </w:rPr>
      </w:pPr>
      <w:r w:rsidRPr="00BC1073">
        <w:rPr>
          <w:b/>
          <w:bCs/>
          <w:lang w:val="en-IN"/>
        </w:rPr>
        <w:t>Standardizes Input Format</w:t>
      </w:r>
      <w:r w:rsidRPr="00BC1073">
        <w:rPr>
          <w:lang w:val="en-IN"/>
        </w:rPr>
        <w:t>: Ensures that all data inputs conform to a fixed structure for training and prediction.</w:t>
      </w:r>
    </w:p>
    <w:p w14:paraId="2FB5A305" w14:textId="7448920F" w:rsidR="0065699B" w:rsidRPr="00AD53B8" w:rsidRDefault="0065699B" w:rsidP="0053342F">
      <w:pPr>
        <w:pStyle w:val="BodyText"/>
        <w:numPr>
          <w:ilvl w:val="0"/>
          <w:numId w:val="82"/>
        </w:numPr>
        <w:spacing w:before="1" w:line="360" w:lineRule="auto"/>
        <w:ind w:right="139"/>
        <w:jc w:val="both"/>
        <w:rPr>
          <w:lang w:val="en-IN"/>
        </w:rPr>
      </w:pPr>
      <w:r w:rsidRPr="00BC1073">
        <w:rPr>
          <w:b/>
          <w:bCs/>
          <w:lang w:val="en-IN"/>
        </w:rPr>
        <w:t>Enables Automation</w:t>
      </w:r>
      <w:r w:rsidRPr="00BC1073">
        <w:rPr>
          <w:lang w:val="en-IN"/>
        </w:rPr>
        <w:t>: Well-</w:t>
      </w:r>
      <w:proofErr w:type="spellStart"/>
      <w:r w:rsidRPr="00BC1073">
        <w:rPr>
          <w:lang w:val="en-IN"/>
        </w:rPr>
        <w:t>preprocessed</w:t>
      </w:r>
      <w:proofErr w:type="spellEnd"/>
      <w:r w:rsidRPr="00BC1073">
        <w:rPr>
          <w:lang w:val="en-IN"/>
        </w:rPr>
        <w:t xml:space="preserve"> data supports real-time, automated classification in the Flask app.</w:t>
      </w:r>
    </w:p>
    <w:p w14:paraId="7BF23F08" w14:textId="77777777" w:rsidR="00AD53B8" w:rsidRPr="00AD53B8" w:rsidRDefault="00AD53B8" w:rsidP="00AD53B8">
      <w:pPr>
        <w:pStyle w:val="BodyText"/>
        <w:spacing w:before="1" w:line="360" w:lineRule="auto"/>
        <w:ind w:right="139" w:firstLine="720"/>
        <w:jc w:val="both"/>
        <w:rPr>
          <w:b/>
          <w:bCs/>
          <w:sz w:val="28"/>
          <w:szCs w:val="28"/>
          <w:lang w:val="en-IN"/>
        </w:rPr>
      </w:pPr>
      <w:r w:rsidRPr="00AD53B8">
        <w:rPr>
          <w:b/>
          <w:bCs/>
          <w:sz w:val="28"/>
          <w:szCs w:val="28"/>
          <w:lang w:val="en-IN"/>
        </w:rPr>
        <w:t>Common Tools and Libraries Used:</w:t>
      </w:r>
    </w:p>
    <w:p w14:paraId="1769186F" w14:textId="77777777" w:rsidR="00AD53B8" w:rsidRPr="00BC1073" w:rsidRDefault="00AD53B8" w:rsidP="0053342F">
      <w:pPr>
        <w:pStyle w:val="BodyText"/>
        <w:numPr>
          <w:ilvl w:val="0"/>
          <w:numId w:val="83"/>
        </w:numPr>
        <w:spacing w:before="1" w:line="360" w:lineRule="auto"/>
        <w:ind w:right="139"/>
        <w:jc w:val="both"/>
        <w:rPr>
          <w:lang w:val="en-IN"/>
        </w:rPr>
      </w:pPr>
      <w:r w:rsidRPr="00BC1073">
        <w:rPr>
          <w:b/>
          <w:bCs/>
          <w:lang w:val="en-IN"/>
        </w:rPr>
        <w:t>pandas</w:t>
      </w:r>
      <w:r w:rsidRPr="00BC1073">
        <w:rPr>
          <w:lang w:val="en-IN"/>
        </w:rPr>
        <w:t>: For handling CSV datasets and cleaning textual columns.</w:t>
      </w:r>
    </w:p>
    <w:p w14:paraId="35DB1DFC" w14:textId="77777777" w:rsidR="00AD53B8" w:rsidRPr="00BC1073" w:rsidRDefault="00AD53B8" w:rsidP="0053342F">
      <w:pPr>
        <w:pStyle w:val="BodyText"/>
        <w:numPr>
          <w:ilvl w:val="0"/>
          <w:numId w:val="83"/>
        </w:numPr>
        <w:spacing w:before="1" w:line="360" w:lineRule="auto"/>
        <w:ind w:right="139"/>
        <w:jc w:val="both"/>
        <w:rPr>
          <w:lang w:val="en-IN"/>
        </w:rPr>
      </w:pPr>
      <w:r w:rsidRPr="00BC1073">
        <w:rPr>
          <w:b/>
          <w:bCs/>
          <w:lang w:val="en-IN"/>
        </w:rPr>
        <w:lastRenderedPageBreak/>
        <w:t>re (regular expressions)</w:t>
      </w:r>
      <w:r w:rsidRPr="00BC1073">
        <w:rPr>
          <w:lang w:val="en-IN"/>
        </w:rPr>
        <w:t>: For pattern-based text cleaning.</w:t>
      </w:r>
    </w:p>
    <w:p w14:paraId="321A2736" w14:textId="77777777" w:rsidR="00AD53B8" w:rsidRPr="00BC1073" w:rsidRDefault="00AD53B8" w:rsidP="0053342F">
      <w:pPr>
        <w:pStyle w:val="BodyText"/>
        <w:numPr>
          <w:ilvl w:val="0"/>
          <w:numId w:val="83"/>
        </w:numPr>
        <w:spacing w:before="1" w:line="360" w:lineRule="auto"/>
        <w:ind w:right="139"/>
        <w:jc w:val="both"/>
        <w:rPr>
          <w:lang w:val="en-IN"/>
        </w:rPr>
      </w:pPr>
      <w:r w:rsidRPr="00BC1073">
        <w:rPr>
          <w:b/>
          <w:bCs/>
          <w:lang w:val="en-IN"/>
        </w:rPr>
        <w:t>scikit-learn</w:t>
      </w:r>
      <w:r w:rsidRPr="00BC1073">
        <w:rPr>
          <w:lang w:val="en-IN"/>
        </w:rPr>
        <w:t xml:space="preserve">: For TF-IDF vectorization and </w:t>
      </w:r>
      <w:proofErr w:type="spellStart"/>
      <w:r w:rsidRPr="00BC1073">
        <w:rPr>
          <w:lang w:val="en-IN"/>
        </w:rPr>
        <w:t>LabelEncoder</w:t>
      </w:r>
      <w:proofErr w:type="spellEnd"/>
      <w:r w:rsidRPr="00BC1073">
        <w:rPr>
          <w:lang w:val="en-IN"/>
        </w:rPr>
        <w:t>.</w:t>
      </w:r>
    </w:p>
    <w:p w14:paraId="089C7D3E" w14:textId="3883EC70" w:rsidR="002F41FE" w:rsidRPr="009D5C3A" w:rsidRDefault="00AD53B8" w:rsidP="0053342F">
      <w:pPr>
        <w:pStyle w:val="BodyText"/>
        <w:numPr>
          <w:ilvl w:val="0"/>
          <w:numId w:val="83"/>
        </w:numPr>
        <w:spacing w:before="1" w:line="360" w:lineRule="auto"/>
        <w:ind w:right="139"/>
        <w:jc w:val="both"/>
        <w:rPr>
          <w:lang w:val="en-IN"/>
        </w:rPr>
      </w:pPr>
      <w:proofErr w:type="spellStart"/>
      <w:r w:rsidRPr="00BC1073">
        <w:rPr>
          <w:b/>
          <w:bCs/>
          <w:lang w:val="en-IN"/>
        </w:rPr>
        <w:t>nltk</w:t>
      </w:r>
      <w:proofErr w:type="spellEnd"/>
      <w:r w:rsidRPr="00BC1073">
        <w:rPr>
          <w:b/>
          <w:bCs/>
          <w:lang w:val="en-IN"/>
        </w:rPr>
        <w:t xml:space="preserve"> / </w:t>
      </w:r>
      <w:proofErr w:type="spellStart"/>
      <w:r w:rsidRPr="00BC1073">
        <w:rPr>
          <w:b/>
          <w:bCs/>
          <w:lang w:val="en-IN"/>
        </w:rPr>
        <w:t>spaCy</w:t>
      </w:r>
      <w:proofErr w:type="spellEnd"/>
      <w:r w:rsidRPr="00BC1073">
        <w:rPr>
          <w:lang w:val="en-IN"/>
        </w:rPr>
        <w:t>: For advanced NLP preprocessing like stop word filtering and lemmatization.</w:t>
      </w:r>
    </w:p>
    <w:p w14:paraId="65C5DDEF" w14:textId="4795B74A" w:rsidR="00AB6F04" w:rsidRDefault="002D11FA" w:rsidP="0053342F">
      <w:pPr>
        <w:pStyle w:val="Heading4"/>
        <w:numPr>
          <w:ilvl w:val="2"/>
          <w:numId w:val="62"/>
        </w:numPr>
        <w:tabs>
          <w:tab w:val="left" w:pos="1337"/>
        </w:tabs>
        <w:spacing w:before="281"/>
      </w:pPr>
      <w:r w:rsidRPr="00BC1073">
        <w:t>Model Training, Evaluation, and Cross-Validation</w:t>
      </w:r>
    </w:p>
    <w:p w14:paraId="4111E65D" w14:textId="77777777" w:rsidR="009D5C3A" w:rsidRPr="00001646" w:rsidRDefault="009D5C3A" w:rsidP="009D5C3A">
      <w:pPr>
        <w:pStyle w:val="Heading4"/>
        <w:tabs>
          <w:tab w:val="left" w:pos="1337"/>
        </w:tabs>
        <w:spacing w:before="281"/>
        <w:ind w:left="0" w:firstLine="0"/>
      </w:pPr>
    </w:p>
    <w:p w14:paraId="0996D8B2" w14:textId="77777777" w:rsidR="00001646" w:rsidRPr="007A1272" w:rsidRDefault="00001646" w:rsidP="00001646">
      <w:pPr>
        <w:pStyle w:val="BodyText"/>
        <w:spacing w:line="360" w:lineRule="auto"/>
        <w:ind w:left="708" w:right="139" w:firstLine="873"/>
        <w:jc w:val="both"/>
        <w:rPr>
          <w:lang w:val="en-IN"/>
        </w:rPr>
      </w:pPr>
      <w:r w:rsidRPr="007A1272">
        <w:rPr>
          <w:lang w:val="en-IN"/>
        </w:rPr>
        <w:t>Model training, evaluation, and cross-validation are core components in any supervised machine learning pipeline, particularly in applications like phishing email classification. These processes allow the system to learn from historical data, assess its predictive performance, and ensure that the model generalizes well to unseen examples.</w:t>
      </w:r>
    </w:p>
    <w:p w14:paraId="7B03E21A" w14:textId="77777777" w:rsidR="00001646" w:rsidRPr="007A1272" w:rsidRDefault="00001646" w:rsidP="00001646">
      <w:pPr>
        <w:pStyle w:val="BodyText"/>
        <w:spacing w:line="360" w:lineRule="auto"/>
        <w:ind w:left="708" w:right="139" w:firstLine="873"/>
        <w:jc w:val="both"/>
        <w:rPr>
          <w:lang w:val="en-IN"/>
        </w:rPr>
      </w:pPr>
      <w:r w:rsidRPr="007A1272">
        <w:rPr>
          <w:lang w:val="en-IN"/>
        </w:rPr>
        <w:t xml:space="preserve">In the phishing detection system, the model training phase uses TF-IDF vectorized email data to fit a classifier such as </w:t>
      </w:r>
      <w:proofErr w:type="spellStart"/>
      <w:r w:rsidRPr="007A1272">
        <w:rPr>
          <w:lang w:val="en-IN"/>
        </w:rPr>
        <w:t>XGBoost</w:t>
      </w:r>
      <w:proofErr w:type="spellEnd"/>
      <w:r w:rsidRPr="007A1272">
        <w:rPr>
          <w:lang w:val="en-IN"/>
        </w:rPr>
        <w:t>. The evaluation step calculates key metrics such as accuracy, precision, recall, and F1-score to measure how effectively the model distinguishes between phishing and legitimate emails. Finally, cross-validation is used to validate the model across different subsets of the dataset to reduce overfitting and increase robustness.</w:t>
      </w:r>
    </w:p>
    <w:p w14:paraId="5F05FD8C" w14:textId="77777777" w:rsidR="00001646" w:rsidRPr="007A1272" w:rsidRDefault="00001646" w:rsidP="00001646">
      <w:pPr>
        <w:pStyle w:val="BodyText"/>
        <w:spacing w:line="360" w:lineRule="auto"/>
        <w:ind w:left="708" w:right="139" w:firstLine="873"/>
        <w:jc w:val="both"/>
        <w:rPr>
          <w:lang w:val="en-IN"/>
        </w:rPr>
      </w:pPr>
    </w:p>
    <w:p w14:paraId="03DCD8AD" w14:textId="77777777" w:rsidR="00001646" w:rsidRPr="007A1272" w:rsidRDefault="00001646" w:rsidP="00001646">
      <w:pPr>
        <w:pStyle w:val="BodyText"/>
        <w:spacing w:line="360" w:lineRule="auto"/>
        <w:ind w:right="139" w:firstLine="708"/>
        <w:jc w:val="both"/>
        <w:rPr>
          <w:lang w:val="en-IN"/>
        </w:rPr>
      </w:pPr>
      <w:r w:rsidRPr="007A1272">
        <w:rPr>
          <w:lang w:val="en-IN"/>
        </w:rPr>
        <w:t>Key Features of Model Training, Evaluation, and Cross-Validation:</w:t>
      </w:r>
    </w:p>
    <w:p w14:paraId="4A711F24" w14:textId="77777777" w:rsidR="00001646" w:rsidRPr="007A1272" w:rsidRDefault="00001646" w:rsidP="0053342F">
      <w:pPr>
        <w:pStyle w:val="BodyText"/>
        <w:numPr>
          <w:ilvl w:val="0"/>
          <w:numId w:val="84"/>
        </w:numPr>
        <w:spacing w:line="360" w:lineRule="auto"/>
        <w:ind w:right="139"/>
        <w:jc w:val="both"/>
        <w:rPr>
          <w:lang w:val="en-IN"/>
        </w:rPr>
      </w:pPr>
      <w:r w:rsidRPr="007A1272">
        <w:rPr>
          <w:lang w:val="en-IN"/>
        </w:rPr>
        <w:t xml:space="preserve">Model Training: The classifier (e.g., </w:t>
      </w:r>
      <w:proofErr w:type="spellStart"/>
      <w:r w:rsidRPr="007A1272">
        <w:rPr>
          <w:lang w:val="en-IN"/>
        </w:rPr>
        <w:t>XGBoost</w:t>
      </w:r>
      <w:proofErr w:type="spellEnd"/>
      <w:r w:rsidRPr="007A1272">
        <w:rPr>
          <w:lang w:val="en-IN"/>
        </w:rPr>
        <w:t xml:space="preserve">) is trained using a </w:t>
      </w:r>
      <w:proofErr w:type="spellStart"/>
      <w:r w:rsidRPr="007A1272">
        <w:rPr>
          <w:lang w:val="en-IN"/>
        </w:rPr>
        <w:t>labeled</w:t>
      </w:r>
      <w:proofErr w:type="spellEnd"/>
      <w:r w:rsidRPr="007A1272">
        <w:rPr>
          <w:lang w:val="en-IN"/>
        </w:rPr>
        <w:t xml:space="preserve"> dataset containing both phishing and legitimate emails. The model learns to associate certain text patterns and word frequencies with each class.</w:t>
      </w:r>
    </w:p>
    <w:p w14:paraId="70C48E0E" w14:textId="77777777" w:rsidR="00001646" w:rsidRPr="007A1272" w:rsidRDefault="00001646" w:rsidP="0053342F">
      <w:pPr>
        <w:pStyle w:val="BodyText"/>
        <w:numPr>
          <w:ilvl w:val="0"/>
          <w:numId w:val="84"/>
        </w:numPr>
        <w:spacing w:line="360" w:lineRule="auto"/>
        <w:ind w:right="139"/>
        <w:jc w:val="both"/>
        <w:rPr>
          <w:lang w:val="en-IN"/>
        </w:rPr>
      </w:pPr>
      <w:r w:rsidRPr="007A1272">
        <w:rPr>
          <w:lang w:val="en-IN"/>
        </w:rPr>
        <w:t>Model Evaluation Metrics:</w:t>
      </w:r>
    </w:p>
    <w:p w14:paraId="3F8A9118" w14:textId="325D1930" w:rsidR="00001646" w:rsidRPr="007A1272" w:rsidRDefault="00001646" w:rsidP="0053342F">
      <w:pPr>
        <w:pStyle w:val="BodyText"/>
        <w:numPr>
          <w:ilvl w:val="1"/>
          <w:numId w:val="84"/>
        </w:numPr>
        <w:spacing w:line="360" w:lineRule="auto"/>
        <w:ind w:right="139"/>
        <w:jc w:val="both"/>
        <w:rPr>
          <w:lang w:val="en-IN"/>
        </w:rPr>
      </w:pPr>
      <w:r w:rsidRPr="007A1272">
        <w:rPr>
          <w:lang w:val="en-IN"/>
        </w:rPr>
        <w:t>Accuracy: Measures the percentage of correctly classified emails</w:t>
      </w:r>
    </w:p>
    <w:p w14:paraId="6A288674" w14:textId="66AA67CD" w:rsidR="0099462B" w:rsidRDefault="009D5C3A" w:rsidP="00AB6F04">
      <w:pPr>
        <w:pStyle w:val="BodyText"/>
        <w:spacing w:line="360" w:lineRule="auto"/>
        <w:ind w:right="139"/>
        <w:jc w:val="both"/>
        <w:rPr>
          <w:lang w:val="en-IN"/>
        </w:rPr>
      </w:pPr>
      <w:r>
        <w:rPr>
          <w:lang w:val="en-IN"/>
        </w:rPr>
        <w:t xml:space="preserve">                       a</w:t>
      </w:r>
      <w:r w:rsidR="0099462B">
        <w:rPr>
          <w:lang w:val="en-IN"/>
        </w:rPr>
        <w:t>nd sites.</w:t>
      </w:r>
    </w:p>
    <w:p w14:paraId="41ED0FAC" w14:textId="38442B4B" w:rsidR="00001646" w:rsidRPr="007A1272" w:rsidRDefault="0099462B" w:rsidP="0053342F">
      <w:pPr>
        <w:pStyle w:val="BodyText"/>
        <w:numPr>
          <w:ilvl w:val="1"/>
          <w:numId w:val="84"/>
        </w:numPr>
        <w:spacing w:line="360" w:lineRule="auto"/>
        <w:ind w:right="139"/>
        <w:jc w:val="both"/>
        <w:rPr>
          <w:lang w:val="en-IN"/>
        </w:rPr>
      </w:pPr>
      <w:r>
        <w:rPr>
          <w:lang w:val="en-IN"/>
        </w:rPr>
        <w:t>Prec</w:t>
      </w:r>
      <w:r w:rsidR="00001646" w:rsidRPr="007A1272">
        <w:rPr>
          <w:lang w:val="en-IN"/>
        </w:rPr>
        <w:t xml:space="preserve">ision: Reflects the percentage of true phishing detections out of all emails </w:t>
      </w:r>
      <w:proofErr w:type="spellStart"/>
      <w:r w:rsidR="00001646" w:rsidRPr="007A1272">
        <w:rPr>
          <w:lang w:val="en-IN"/>
        </w:rPr>
        <w:t>labeled</w:t>
      </w:r>
      <w:proofErr w:type="spellEnd"/>
      <w:r w:rsidR="00001646" w:rsidRPr="007A1272">
        <w:rPr>
          <w:lang w:val="en-IN"/>
        </w:rPr>
        <w:t xml:space="preserve"> as phishing.</w:t>
      </w:r>
    </w:p>
    <w:p w14:paraId="3E7F1E0A" w14:textId="77777777" w:rsidR="00001646" w:rsidRPr="007A1272" w:rsidRDefault="00001646" w:rsidP="0053342F">
      <w:pPr>
        <w:pStyle w:val="BodyText"/>
        <w:numPr>
          <w:ilvl w:val="1"/>
          <w:numId w:val="84"/>
        </w:numPr>
        <w:spacing w:line="360" w:lineRule="auto"/>
        <w:ind w:right="139"/>
        <w:jc w:val="both"/>
        <w:rPr>
          <w:lang w:val="en-IN"/>
        </w:rPr>
      </w:pPr>
      <w:r w:rsidRPr="007A1272">
        <w:rPr>
          <w:lang w:val="en-IN"/>
        </w:rPr>
        <w:t>Recall (Sensitivity): Indicates the model's ability to detect all actual phishing emails.</w:t>
      </w:r>
    </w:p>
    <w:p w14:paraId="2DB03655" w14:textId="77777777" w:rsidR="00001646" w:rsidRPr="007A1272" w:rsidRDefault="00001646" w:rsidP="0053342F">
      <w:pPr>
        <w:pStyle w:val="BodyText"/>
        <w:numPr>
          <w:ilvl w:val="1"/>
          <w:numId w:val="84"/>
        </w:numPr>
        <w:spacing w:line="360" w:lineRule="auto"/>
        <w:ind w:right="139"/>
        <w:jc w:val="both"/>
        <w:rPr>
          <w:lang w:val="en-IN"/>
        </w:rPr>
      </w:pPr>
      <w:r w:rsidRPr="007A1272">
        <w:rPr>
          <w:lang w:val="en-IN"/>
        </w:rPr>
        <w:t>F1-Score: Harmonic mean of precision and recall, balancing both in one metric.</w:t>
      </w:r>
    </w:p>
    <w:p w14:paraId="5C212668" w14:textId="77777777" w:rsidR="00001646" w:rsidRPr="007A1272" w:rsidRDefault="00001646" w:rsidP="0053342F">
      <w:pPr>
        <w:pStyle w:val="BodyText"/>
        <w:numPr>
          <w:ilvl w:val="1"/>
          <w:numId w:val="84"/>
        </w:numPr>
        <w:spacing w:line="360" w:lineRule="auto"/>
        <w:ind w:right="139"/>
        <w:jc w:val="both"/>
        <w:rPr>
          <w:lang w:val="en-IN"/>
        </w:rPr>
      </w:pPr>
      <w:r w:rsidRPr="007A1272">
        <w:rPr>
          <w:lang w:val="en-IN"/>
        </w:rPr>
        <w:t>Confusion Matrix: Visual representation of TP, TN, FP, and FN outcomes.</w:t>
      </w:r>
    </w:p>
    <w:p w14:paraId="7ECB4137" w14:textId="77777777" w:rsidR="00001646" w:rsidRPr="007A1272" w:rsidRDefault="00001646" w:rsidP="0053342F">
      <w:pPr>
        <w:pStyle w:val="BodyText"/>
        <w:numPr>
          <w:ilvl w:val="0"/>
          <w:numId w:val="84"/>
        </w:numPr>
        <w:spacing w:line="360" w:lineRule="auto"/>
        <w:ind w:right="139"/>
        <w:jc w:val="both"/>
        <w:rPr>
          <w:lang w:val="en-IN"/>
        </w:rPr>
      </w:pPr>
      <w:r w:rsidRPr="007A1272">
        <w:rPr>
          <w:lang w:val="en-IN"/>
        </w:rPr>
        <w:t xml:space="preserve"> Cross-Validation: Splits the dataset into k folds (e.g., 5 or 10), trains the model on k–1 </w:t>
      </w:r>
      <w:proofErr w:type="gramStart"/>
      <w:r w:rsidRPr="007A1272">
        <w:rPr>
          <w:lang w:val="en-IN"/>
        </w:rPr>
        <w:t>folds</w:t>
      </w:r>
      <w:proofErr w:type="gramEnd"/>
      <w:r w:rsidRPr="007A1272">
        <w:rPr>
          <w:lang w:val="en-IN"/>
        </w:rPr>
        <w:t>, and validates it on the remaining fold. Repeats this process k times to produce an average performance score.</w:t>
      </w:r>
    </w:p>
    <w:p w14:paraId="5691C83A" w14:textId="77777777" w:rsidR="00001646" w:rsidRPr="007A1272" w:rsidRDefault="00001646" w:rsidP="0053342F">
      <w:pPr>
        <w:pStyle w:val="BodyText"/>
        <w:numPr>
          <w:ilvl w:val="0"/>
          <w:numId w:val="84"/>
        </w:numPr>
        <w:spacing w:line="360" w:lineRule="auto"/>
        <w:ind w:right="139"/>
        <w:jc w:val="both"/>
        <w:rPr>
          <w:lang w:val="en-IN"/>
        </w:rPr>
      </w:pPr>
      <w:r w:rsidRPr="007A1272">
        <w:rPr>
          <w:lang w:val="en-IN"/>
        </w:rPr>
        <w:t xml:space="preserve">Hyperparameter Tuning: Adjusts model parameters (e.g., learning rate, max depth, </w:t>
      </w:r>
      <w:proofErr w:type="spellStart"/>
      <w:r w:rsidRPr="007A1272">
        <w:rPr>
          <w:lang w:val="en-IN"/>
        </w:rPr>
        <w:t>n_estimators</w:t>
      </w:r>
      <w:proofErr w:type="spellEnd"/>
      <w:r w:rsidRPr="007A1272">
        <w:rPr>
          <w:lang w:val="en-IN"/>
        </w:rPr>
        <w:t xml:space="preserve"> for </w:t>
      </w:r>
      <w:proofErr w:type="spellStart"/>
      <w:r w:rsidRPr="007A1272">
        <w:rPr>
          <w:lang w:val="en-IN"/>
        </w:rPr>
        <w:t>XGBoost</w:t>
      </w:r>
      <w:proofErr w:type="spellEnd"/>
      <w:r w:rsidRPr="007A1272">
        <w:rPr>
          <w:lang w:val="en-IN"/>
        </w:rPr>
        <w:t>) to find the best-performing configuration.</w:t>
      </w:r>
    </w:p>
    <w:p w14:paraId="31BB2C9E" w14:textId="77777777" w:rsidR="00001646" w:rsidRPr="007A1272" w:rsidRDefault="00001646" w:rsidP="0053342F">
      <w:pPr>
        <w:pStyle w:val="BodyText"/>
        <w:numPr>
          <w:ilvl w:val="0"/>
          <w:numId w:val="84"/>
        </w:numPr>
        <w:spacing w:line="360" w:lineRule="auto"/>
        <w:ind w:right="139"/>
        <w:jc w:val="both"/>
        <w:rPr>
          <w:lang w:val="en-IN"/>
        </w:rPr>
      </w:pPr>
      <w:r w:rsidRPr="007A1272">
        <w:rPr>
          <w:lang w:val="en-IN"/>
        </w:rPr>
        <w:lastRenderedPageBreak/>
        <w:t>Train/Test Split: Divides the dataset into two portions (commonly 80/20 or 70/30) for training and initial validation.</w:t>
      </w:r>
    </w:p>
    <w:p w14:paraId="52780A7D" w14:textId="77777777" w:rsidR="009D5C3A" w:rsidRDefault="009D5C3A" w:rsidP="009D5C3A">
      <w:pPr>
        <w:pStyle w:val="BodyText"/>
        <w:spacing w:line="360" w:lineRule="auto"/>
        <w:ind w:left="720" w:right="139"/>
        <w:jc w:val="both"/>
        <w:rPr>
          <w:lang w:val="en-IN"/>
        </w:rPr>
      </w:pPr>
    </w:p>
    <w:p w14:paraId="13AA1A63" w14:textId="77777777" w:rsidR="00A4474C" w:rsidRPr="00A4474C" w:rsidRDefault="00A4474C" w:rsidP="00A4474C">
      <w:pPr>
        <w:pStyle w:val="BodyText"/>
        <w:spacing w:line="360" w:lineRule="auto"/>
        <w:ind w:left="720" w:right="139"/>
        <w:jc w:val="both"/>
        <w:rPr>
          <w:lang w:val="en-IN"/>
        </w:rPr>
      </w:pPr>
    </w:p>
    <w:p w14:paraId="37921C82" w14:textId="532184D0" w:rsidR="00A4474C" w:rsidRDefault="00A4474C" w:rsidP="00A4474C">
      <w:pPr>
        <w:pStyle w:val="Heading3"/>
        <w:tabs>
          <w:tab w:val="left" w:pos="1347"/>
        </w:tabs>
      </w:pPr>
      <w:r>
        <w:t>5.</w:t>
      </w:r>
      <w:r w:rsidR="00DB185F">
        <w:t>7</w:t>
      </w:r>
      <w:r>
        <w:t xml:space="preserve"> Data Visualization</w:t>
      </w:r>
    </w:p>
    <w:p w14:paraId="62DAFA18" w14:textId="77777777" w:rsidR="00001646" w:rsidRPr="004221F7" w:rsidRDefault="00001646" w:rsidP="004221F7">
      <w:pPr>
        <w:pStyle w:val="Heading3"/>
        <w:tabs>
          <w:tab w:val="left" w:pos="1347"/>
        </w:tabs>
        <w:spacing w:line="360" w:lineRule="auto"/>
        <w:ind w:left="1146"/>
        <w:jc w:val="both"/>
        <w:rPr>
          <w:b w:val="0"/>
          <w:bCs w:val="0"/>
          <w:sz w:val="24"/>
          <w:szCs w:val="24"/>
          <w:lang w:val="en-IN"/>
        </w:rPr>
      </w:pPr>
    </w:p>
    <w:p w14:paraId="34AF5843" w14:textId="74CCBFA4" w:rsidR="004C0B40" w:rsidRDefault="0059128B" w:rsidP="00AB6F04">
      <w:pPr>
        <w:pStyle w:val="Heading3"/>
        <w:tabs>
          <w:tab w:val="left" w:pos="1347"/>
        </w:tabs>
        <w:spacing w:line="360" w:lineRule="auto"/>
        <w:ind w:left="851" w:right="287" w:hanging="142"/>
        <w:jc w:val="both"/>
        <w:rPr>
          <w:b w:val="0"/>
          <w:bCs w:val="0"/>
          <w:sz w:val="24"/>
          <w:szCs w:val="24"/>
          <w:lang w:val="en-IN"/>
        </w:rPr>
      </w:pPr>
      <w:r>
        <w:rPr>
          <w:b w:val="0"/>
          <w:bCs w:val="0"/>
          <w:sz w:val="24"/>
          <w:szCs w:val="24"/>
          <w:lang w:val="en-IN"/>
        </w:rPr>
        <w:tab/>
      </w:r>
      <w:r w:rsidR="004C0B40" w:rsidRPr="001F1BFA">
        <w:rPr>
          <w:b w:val="0"/>
          <w:bCs w:val="0"/>
          <w:sz w:val="24"/>
          <w:szCs w:val="24"/>
          <w:lang w:val="en-IN"/>
        </w:rPr>
        <w:t>Data</w:t>
      </w:r>
      <w:r w:rsidR="004C0B40" w:rsidRPr="00D027EB">
        <w:rPr>
          <w:b w:val="0"/>
          <w:bCs w:val="0"/>
          <w:sz w:val="24"/>
          <w:szCs w:val="24"/>
          <w:lang w:val="en-IN"/>
        </w:rPr>
        <w:t xml:space="preserve"> </w:t>
      </w:r>
      <w:r w:rsidR="004C0B40" w:rsidRPr="001F1BFA">
        <w:rPr>
          <w:b w:val="0"/>
          <w:bCs w:val="0"/>
          <w:sz w:val="24"/>
          <w:szCs w:val="24"/>
          <w:lang w:val="en-IN"/>
        </w:rPr>
        <w:t xml:space="preserve">visualization is a critical part of the machine learning workflow, enabling developers </w:t>
      </w:r>
      <w:proofErr w:type="spellStart"/>
      <w:r w:rsidR="004C0B40" w:rsidRPr="001F1BFA">
        <w:rPr>
          <w:b w:val="0"/>
          <w:bCs w:val="0"/>
          <w:sz w:val="24"/>
          <w:szCs w:val="24"/>
          <w:lang w:val="en-IN"/>
        </w:rPr>
        <w:t>ananalysts</w:t>
      </w:r>
      <w:proofErr w:type="spellEnd"/>
      <w:r w:rsidR="004C0B40" w:rsidRPr="001F1BFA">
        <w:rPr>
          <w:b w:val="0"/>
          <w:bCs w:val="0"/>
          <w:sz w:val="24"/>
          <w:szCs w:val="24"/>
          <w:lang w:val="en-IN"/>
        </w:rPr>
        <w:t xml:space="preserve"> to understand data distributions, identify patterns, and detect anomalies before feeding the data into a machine learning model. In the phishing detection project, data visualization is used to gain insights from datasets like email.csv and phishing_email.csv, assess class imbalance, evaluate feature importance, and display model performance metrics.</w:t>
      </w:r>
    </w:p>
    <w:p w14:paraId="5D825D9B" w14:textId="6DE0F25B" w:rsidR="004221F7" w:rsidRDefault="004C0B40" w:rsidP="00AB6F04">
      <w:pPr>
        <w:pStyle w:val="Heading3"/>
        <w:tabs>
          <w:tab w:val="left" w:pos="1347"/>
        </w:tabs>
        <w:spacing w:line="360" w:lineRule="auto"/>
        <w:ind w:left="851" w:right="287" w:hanging="142"/>
        <w:jc w:val="both"/>
        <w:rPr>
          <w:b w:val="0"/>
          <w:bCs w:val="0"/>
          <w:sz w:val="24"/>
          <w:szCs w:val="24"/>
          <w:lang w:val="en-IN"/>
        </w:rPr>
      </w:pPr>
      <w:r>
        <w:rPr>
          <w:b w:val="0"/>
          <w:bCs w:val="0"/>
          <w:sz w:val="24"/>
          <w:szCs w:val="24"/>
          <w:lang w:val="en-IN"/>
        </w:rPr>
        <w:tab/>
      </w:r>
      <w:r w:rsidRPr="001F1BFA">
        <w:rPr>
          <w:b w:val="0"/>
          <w:bCs w:val="0"/>
          <w:sz w:val="24"/>
          <w:szCs w:val="24"/>
          <w:lang w:val="en-IN"/>
        </w:rPr>
        <w:t>Visualization tools like matplotlib, seaborn, and scikit-</w:t>
      </w:r>
      <w:proofErr w:type="spellStart"/>
      <w:r w:rsidRPr="001F1BFA">
        <w:rPr>
          <w:b w:val="0"/>
          <w:bCs w:val="0"/>
          <w:sz w:val="24"/>
          <w:szCs w:val="24"/>
          <w:lang w:val="en-IN"/>
        </w:rPr>
        <w:t>learn's</w:t>
      </w:r>
      <w:proofErr w:type="spellEnd"/>
      <w:r w:rsidRPr="001F1BFA">
        <w:rPr>
          <w:b w:val="0"/>
          <w:bCs w:val="0"/>
          <w:sz w:val="24"/>
          <w:szCs w:val="24"/>
          <w:lang w:val="en-IN"/>
        </w:rPr>
        <w:t xml:space="preserve"> plotting utilities help in crafting meaningful graphs, charts, and heatmaps. These visual representations make it easier to interpret </w:t>
      </w:r>
    </w:p>
    <w:p w14:paraId="120C50FD" w14:textId="6E0E3008" w:rsidR="004C0B40" w:rsidRDefault="00AB6F04" w:rsidP="00AB6F04">
      <w:pPr>
        <w:pStyle w:val="Heading3"/>
        <w:tabs>
          <w:tab w:val="left" w:pos="1347"/>
        </w:tabs>
        <w:spacing w:line="360" w:lineRule="auto"/>
        <w:ind w:left="720" w:right="287" w:firstLine="0"/>
        <w:jc w:val="both"/>
        <w:rPr>
          <w:b w:val="0"/>
          <w:bCs w:val="0"/>
          <w:sz w:val="24"/>
          <w:szCs w:val="24"/>
          <w:lang w:val="en-IN"/>
        </w:rPr>
      </w:pPr>
      <w:r>
        <w:rPr>
          <w:b w:val="0"/>
          <w:bCs w:val="0"/>
          <w:sz w:val="24"/>
          <w:szCs w:val="24"/>
          <w:lang w:val="en-IN"/>
        </w:rPr>
        <w:t xml:space="preserve">   </w:t>
      </w:r>
      <w:r w:rsidR="004C0B40" w:rsidRPr="001F1BFA">
        <w:rPr>
          <w:b w:val="0"/>
          <w:bCs w:val="0"/>
          <w:sz w:val="24"/>
          <w:szCs w:val="24"/>
          <w:lang w:val="en-IN"/>
        </w:rPr>
        <w:t xml:space="preserve">complex data and model </w:t>
      </w:r>
      <w:proofErr w:type="spellStart"/>
      <w:r w:rsidR="004C0B40" w:rsidRPr="001F1BFA">
        <w:rPr>
          <w:b w:val="0"/>
          <w:bCs w:val="0"/>
          <w:sz w:val="24"/>
          <w:szCs w:val="24"/>
          <w:lang w:val="en-IN"/>
        </w:rPr>
        <w:t>behaviors</w:t>
      </w:r>
      <w:proofErr w:type="spellEnd"/>
      <w:r w:rsidR="004C0B40" w:rsidRPr="001F1BFA">
        <w:rPr>
          <w:b w:val="0"/>
          <w:bCs w:val="0"/>
          <w:sz w:val="24"/>
          <w:szCs w:val="24"/>
          <w:lang w:val="en-IN"/>
        </w:rPr>
        <w:t>, making informed decisions at every stage of development—</w:t>
      </w:r>
      <w:r>
        <w:rPr>
          <w:b w:val="0"/>
          <w:bCs w:val="0"/>
          <w:sz w:val="24"/>
          <w:szCs w:val="24"/>
          <w:lang w:val="en-IN"/>
        </w:rPr>
        <w:t xml:space="preserve"> </w:t>
      </w:r>
      <w:r w:rsidR="004C0B40" w:rsidRPr="001F1BFA">
        <w:rPr>
          <w:b w:val="0"/>
          <w:bCs w:val="0"/>
          <w:sz w:val="24"/>
          <w:szCs w:val="24"/>
          <w:lang w:val="en-IN"/>
        </w:rPr>
        <w:t>from data preprocessing to post-model evaluation</w:t>
      </w:r>
      <w:r w:rsidR="002F41FE">
        <w:rPr>
          <w:b w:val="0"/>
          <w:bCs w:val="0"/>
          <w:sz w:val="24"/>
          <w:szCs w:val="24"/>
          <w:lang w:val="en-IN"/>
        </w:rPr>
        <w:t>.</w:t>
      </w:r>
    </w:p>
    <w:p w14:paraId="254BAB54" w14:textId="77777777" w:rsidR="002F41FE" w:rsidRPr="002F41FE" w:rsidRDefault="002F41FE" w:rsidP="002F41FE">
      <w:pPr>
        <w:pStyle w:val="Heading3"/>
        <w:tabs>
          <w:tab w:val="left" w:pos="1347"/>
        </w:tabs>
        <w:spacing w:line="360" w:lineRule="auto"/>
        <w:ind w:right="287"/>
        <w:jc w:val="both"/>
        <w:rPr>
          <w:b w:val="0"/>
          <w:bCs w:val="0"/>
          <w:sz w:val="24"/>
          <w:szCs w:val="24"/>
          <w:lang w:val="en-IN"/>
        </w:rPr>
      </w:pPr>
    </w:p>
    <w:p w14:paraId="751CEAE6" w14:textId="77777777" w:rsidR="00A45BEC" w:rsidRPr="001F1BFA" w:rsidRDefault="00A45BEC" w:rsidP="00A45BEC">
      <w:pPr>
        <w:pStyle w:val="Heading3"/>
        <w:tabs>
          <w:tab w:val="left" w:pos="1347"/>
        </w:tabs>
        <w:spacing w:line="360" w:lineRule="auto"/>
        <w:ind w:left="1146"/>
        <w:rPr>
          <w:b w:val="0"/>
          <w:bCs w:val="0"/>
          <w:sz w:val="24"/>
          <w:szCs w:val="24"/>
          <w:lang w:val="en-IN"/>
        </w:rPr>
      </w:pPr>
      <w:r w:rsidRPr="001F1BFA">
        <w:rPr>
          <w:b w:val="0"/>
          <w:bCs w:val="0"/>
          <w:sz w:val="24"/>
          <w:szCs w:val="24"/>
          <w:lang w:val="en-IN"/>
        </w:rPr>
        <w:t>Key Features of Data Visualization in the Project:</w:t>
      </w:r>
    </w:p>
    <w:p w14:paraId="716C727C" w14:textId="77777777" w:rsidR="00A45BEC" w:rsidRPr="001F1BFA" w:rsidRDefault="00A45BEC" w:rsidP="0053342F">
      <w:pPr>
        <w:pStyle w:val="Heading3"/>
        <w:numPr>
          <w:ilvl w:val="0"/>
          <w:numId w:val="85"/>
        </w:numPr>
        <w:tabs>
          <w:tab w:val="clear" w:pos="720"/>
          <w:tab w:val="left" w:pos="1347"/>
        </w:tabs>
        <w:spacing w:line="360" w:lineRule="auto"/>
        <w:ind w:left="968" w:hanging="260"/>
        <w:rPr>
          <w:b w:val="0"/>
          <w:bCs w:val="0"/>
          <w:sz w:val="24"/>
          <w:szCs w:val="24"/>
          <w:lang w:val="en-IN"/>
        </w:rPr>
      </w:pPr>
      <w:r w:rsidRPr="001F1BFA">
        <w:rPr>
          <w:sz w:val="24"/>
          <w:szCs w:val="24"/>
          <w:lang w:val="en-IN"/>
        </w:rPr>
        <w:t>Class Distribution Plots</w:t>
      </w:r>
      <w:r w:rsidRPr="001F1BFA">
        <w:rPr>
          <w:b w:val="0"/>
          <w:bCs w:val="0"/>
          <w:sz w:val="24"/>
          <w:szCs w:val="24"/>
          <w:lang w:val="en-IN"/>
        </w:rPr>
        <w:t>: Bar graphs or pie charts showing the number of phishing vs. safe emails help detect any class imbalance.</w:t>
      </w:r>
    </w:p>
    <w:p w14:paraId="687105D7" w14:textId="77777777" w:rsidR="00A45BEC" w:rsidRPr="001F1BFA" w:rsidRDefault="00A45BEC" w:rsidP="0053342F">
      <w:pPr>
        <w:pStyle w:val="Heading3"/>
        <w:numPr>
          <w:ilvl w:val="0"/>
          <w:numId w:val="85"/>
        </w:numPr>
        <w:tabs>
          <w:tab w:val="clear" w:pos="720"/>
          <w:tab w:val="left" w:pos="1347"/>
        </w:tabs>
        <w:spacing w:line="360" w:lineRule="auto"/>
        <w:ind w:left="968" w:hanging="260"/>
        <w:rPr>
          <w:b w:val="0"/>
          <w:bCs w:val="0"/>
          <w:sz w:val="24"/>
          <w:szCs w:val="24"/>
          <w:lang w:val="en-IN"/>
        </w:rPr>
      </w:pPr>
      <w:r w:rsidRPr="001F1BFA">
        <w:rPr>
          <w:b w:val="0"/>
          <w:bCs w:val="0"/>
          <w:sz w:val="24"/>
          <w:szCs w:val="24"/>
          <w:lang w:val="en-IN"/>
        </w:rPr>
        <w:t xml:space="preserve"> </w:t>
      </w:r>
      <w:r w:rsidRPr="001F1BFA">
        <w:rPr>
          <w:sz w:val="24"/>
          <w:szCs w:val="24"/>
          <w:lang w:val="en-IN"/>
        </w:rPr>
        <w:t>Word Clouds:</w:t>
      </w:r>
      <w:r w:rsidRPr="001F1BFA">
        <w:rPr>
          <w:b w:val="0"/>
          <w:bCs w:val="0"/>
          <w:sz w:val="24"/>
          <w:szCs w:val="24"/>
          <w:lang w:val="en-IN"/>
        </w:rPr>
        <w:t xml:space="preserve"> Visual representations of the most frequently used words in phishing and safe emails help understand content trends.</w:t>
      </w:r>
    </w:p>
    <w:p w14:paraId="52FA009E" w14:textId="77777777" w:rsidR="00A45BEC" w:rsidRPr="001F1BFA" w:rsidRDefault="00A45BEC" w:rsidP="0053342F">
      <w:pPr>
        <w:pStyle w:val="Heading3"/>
        <w:numPr>
          <w:ilvl w:val="0"/>
          <w:numId w:val="85"/>
        </w:numPr>
        <w:tabs>
          <w:tab w:val="clear" w:pos="720"/>
          <w:tab w:val="left" w:pos="1347"/>
        </w:tabs>
        <w:spacing w:line="360" w:lineRule="auto"/>
        <w:ind w:left="968" w:hanging="260"/>
        <w:rPr>
          <w:b w:val="0"/>
          <w:bCs w:val="0"/>
          <w:sz w:val="24"/>
          <w:szCs w:val="24"/>
          <w:lang w:val="en-IN"/>
        </w:rPr>
      </w:pPr>
      <w:r w:rsidRPr="001F1BFA">
        <w:rPr>
          <w:b w:val="0"/>
          <w:bCs w:val="0"/>
          <w:sz w:val="24"/>
          <w:szCs w:val="24"/>
          <w:lang w:val="en-IN"/>
        </w:rPr>
        <w:t xml:space="preserve"> </w:t>
      </w:r>
      <w:r w:rsidRPr="001F1BFA">
        <w:rPr>
          <w:sz w:val="24"/>
          <w:szCs w:val="24"/>
          <w:lang w:val="en-IN"/>
        </w:rPr>
        <w:t>Correlation Heatmaps</w:t>
      </w:r>
      <w:r w:rsidRPr="001F1BFA">
        <w:rPr>
          <w:b w:val="0"/>
          <w:bCs w:val="0"/>
          <w:sz w:val="24"/>
          <w:szCs w:val="24"/>
          <w:lang w:val="en-IN"/>
        </w:rPr>
        <w:t>: Displays correlations between numerical features (if applicable), helping detect redundant or unimportant features.</w:t>
      </w:r>
    </w:p>
    <w:p w14:paraId="70001D03" w14:textId="77777777" w:rsidR="002F41FE" w:rsidRDefault="00A45BEC" w:rsidP="0053342F">
      <w:pPr>
        <w:pStyle w:val="Heading3"/>
        <w:numPr>
          <w:ilvl w:val="0"/>
          <w:numId w:val="85"/>
        </w:numPr>
        <w:tabs>
          <w:tab w:val="clear" w:pos="720"/>
          <w:tab w:val="left" w:pos="1347"/>
        </w:tabs>
        <w:spacing w:line="360" w:lineRule="auto"/>
        <w:ind w:left="968" w:hanging="260"/>
        <w:rPr>
          <w:b w:val="0"/>
          <w:bCs w:val="0"/>
          <w:sz w:val="24"/>
          <w:szCs w:val="24"/>
          <w:lang w:val="en-IN"/>
        </w:rPr>
      </w:pPr>
      <w:r w:rsidRPr="001F1BFA">
        <w:rPr>
          <w:b w:val="0"/>
          <w:bCs w:val="0"/>
          <w:sz w:val="24"/>
          <w:szCs w:val="24"/>
          <w:lang w:val="en-IN"/>
        </w:rPr>
        <w:t xml:space="preserve"> </w:t>
      </w:r>
      <w:r w:rsidRPr="001F1BFA">
        <w:rPr>
          <w:sz w:val="24"/>
          <w:szCs w:val="24"/>
          <w:lang w:val="en-IN"/>
        </w:rPr>
        <w:t>TF-IDF Feature Weights:</w:t>
      </w:r>
      <w:r w:rsidRPr="001F1BFA">
        <w:rPr>
          <w:b w:val="0"/>
          <w:bCs w:val="0"/>
          <w:sz w:val="24"/>
          <w:szCs w:val="24"/>
          <w:lang w:val="en-IN"/>
        </w:rPr>
        <w:t xml:space="preserve"> Visualizing the top weighted words in phishing vs. safe emails helps </w:t>
      </w:r>
    </w:p>
    <w:p w14:paraId="01040DF4" w14:textId="77777777" w:rsidR="00572734" w:rsidRDefault="00572734" w:rsidP="00572734">
      <w:pPr>
        <w:pStyle w:val="Heading3"/>
        <w:tabs>
          <w:tab w:val="left" w:pos="1347"/>
        </w:tabs>
        <w:spacing w:line="360" w:lineRule="auto"/>
        <w:ind w:left="968" w:firstLine="0"/>
        <w:rPr>
          <w:b w:val="0"/>
          <w:bCs w:val="0"/>
          <w:sz w:val="24"/>
          <w:szCs w:val="24"/>
          <w:lang w:val="en-IN"/>
        </w:rPr>
      </w:pPr>
    </w:p>
    <w:p w14:paraId="5BF67C5F" w14:textId="62F8707B" w:rsidR="00A45BEC" w:rsidRPr="001F1BFA" w:rsidRDefault="00A45BEC" w:rsidP="002F41FE">
      <w:pPr>
        <w:pStyle w:val="Heading3"/>
        <w:tabs>
          <w:tab w:val="left" w:pos="1347"/>
        </w:tabs>
        <w:spacing w:line="360" w:lineRule="auto"/>
        <w:ind w:left="968" w:firstLine="0"/>
        <w:rPr>
          <w:b w:val="0"/>
          <w:bCs w:val="0"/>
          <w:sz w:val="24"/>
          <w:szCs w:val="24"/>
          <w:lang w:val="en-IN"/>
        </w:rPr>
      </w:pPr>
      <w:r w:rsidRPr="001F1BFA">
        <w:rPr>
          <w:b w:val="0"/>
          <w:bCs w:val="0"/>
          <w:sz w:val="24"/>
          <w:szCs w:val="24"/>
          <w:lang w:val="en-IN"/>
        </w:rPr>
        <w:t>understand model input relevance.</w:t>
      </w:r>
    </w:p>
    <w:p w14:paraId="1A0E3396" w14:textId="77777777" w:rsidR="00A45BEC" w:rsidRPr="001F1BFA" w:rsidRDefault="00A45BEC" w:rsidP="0053342F">
      <w:pPr>
        <w:pStyle w:val="Heading3"/>
        <w:numPr>
          <w:ilvl w:val="0"/>
          <w:numId w:val="85"/>
        </w:numPr>
        <w:tabs>
          <w:tab w:val="clear" w:pos="720"/>
          <w:tab w:val="left" w:pos="1347"/>
        </w:tabs>
        <w:spacing w:line="360" w:lineRule="auto"/>
        <w:ind w:left="968" w:hanging="260"/>
        <w:rPr>
          <w:b w:val="0"/>
          <w:bCs w:val="0"/>
          <w:sz w:val="24"/>
          <w:szCs w:val="24"/>
          <w:lang w:val="en-IN"/>
        </w:rPr>
      </w:pPr>
      <w:r w:rsidRPr="001F1BFA">
        <w:rPr>
          <w:b w:val="0"/>
          <w:bCs w:val="0"/>
          <w:sz w:val="24"/>
          <w:szCs w:val="24"/>
          <w:lang w:val="en-IN"/>
        </w:rPr>
        <w:t xml:space="preserve"> </w:t>
      </w:r>
      <w:r w:rsidRPr="001F1BFA">
        <w:rPr>
          <w:sz w:val="24"/>
          <w:szCs w:val="24"/>
          <w:lang w:val="en-IN"/>
        </w:rPr>
        <w:t>Confusion Matrix:</w:t>
      </w:r>
      <w:r w:rsidRPr="001F1BFA">
        <w:rPr>
          <w:b w:val="0"/>
          <w:bCs w:val="0"/>
          <w:sz w:val="24"/>
          <w:szCs w:val="24"/>
          <w:lang w:val="en-IN"/>
        </w:rPr>
        <w:t xml:space="preserve"> Displays model prediction accuracy by categorizing outcomes into true positives, false positives, true negatives, and false negatives.</w:t>
      </w:r>
    </w:p>
    <w:p w14:paraId="2DDDCAA0" w14:textId="77777777" w:rsidR="00A45BEC" w:rsidRPr="001F1BFA" w:rsidRDefault="00A45BEC" w:rsidP="0053342F">
      <w:pPr>
        <w:pStyle w:val="Heading3"/>
        <w:numPr>
          <w:ilvl w:val="0"/>
          <w:numId w:val="85"/>
        </w:numPr>
        <w:tabs>
          <w:tab w:val="clear" w:pos="720"/>
          <w:tab w:val="left" w:pos="1347"/>
        </w:tabs>
        <w:spacing w:line="360" w:lineRule="auto"/>
        <w:ind w:left="968" w:hanging="260"/>
        <w:rPr>
          <w:b w:val="0"/>
          <w:bCs w:val="0"/>
          <w:sz w:val="24"/>
          <w:szCs w:val="24"/>
          <w:lang w:val="en-IN"/>
        </w:rPr>
      </w:pPr>
      <w:r w:rsidRPr="001F1BFA">
        <w:rPr>
          <w:b w:val="0"/>
          <w:bCs w:val="0"/>
          <w:sz w:val="24"/>
          <w:szCs w:val="24"/>
          <w:lang w:val="en-IN"/>
        </w:rPr>
        <w:t xml:space="preserve"> </w:t>
      </w:r>
      <w:r w:rsidRPr="001F1BFA">
        <w:rPr>
          <w:sz w:val="24"/>
          <w:szCs w:val="24"/>
          <w:lang w:val="en-IN"/>
        </w:rPr>
        <w:t>Performance Metrics Visualization</w:t>
      </w:r>
      <w:r w:rsidRPr="001F1BFA">
        <w:rPr>
          <w:b w:val="0"/>
          <w:bCs w:val="0"/>
          <w:sz w:val="24"/>
          <w:szCs w:val="24"/>
          <w:lang w:val="en-IN"/>
        </w:rPr>
        <w:t>: Graphs such as ROC curves, precision-recall curves, and bar charts of evaluation metrics (accuracy, F1-score, etc.) are generated for performance review.</w:t>
      </w:r>
    </w:p>
    <w:p w14:paraId="30B31A64" w14:textId="77777777" w:rsidR="00A45BEC" w:rsidRPr="001F1BFA" w:rsidRDefault="00A45BEC" w:rsidP="00A45BEC">
      <w:pPr>
        <w:pStyle w:val="Heading3"/>
        <w:tabs>
          <w:tab w:val="left" w:pos="1347"/>
        </w:tabs>
        <w:ind w:left="1146"/>
        <w:rPr>
          <w:b w:val="0"/>
          <w:bCs w:val="0"/>
          <w:sz w:val="24"/>
          <w:szCs w:val="24"/>
          <w:lang w:val="en-IN"/>
        </w:rPr>
      </w:pPr>
    </w:p>
    <w:p w14:paraId="620845FE" w14:textId="77777777" w:rsidR="00A45BEC" w:rsidRPr="001F1BFA" w:rsidRDefault="00A45BEC" w:rsidP="00A45BEC">
      <w:pPr>
        <w:pStyle w:val="Heading3"/>
        <w:tabs>
          <w:tab w:val="left" w:pos="1347"/>
        </w:tabs>
        <w:spacing w:line="360" w:lineRule="auto"/>
        <w:ind w:left="1146"/>
        <w:rPr>
          <w:sz w:val="24"/>
          <w:szCs w:val="24"/>
          <w:lang w:val="en-IN"/>
        </w:rPr>
      </w:pPr>
      <w:r w:rsidRPr="001F1BFA">
        <w:rPr>
          <w:sz w:val="24"/>
          <w:szCs w:val="24"/>
          <w:lang w:val="en-IN"/>
        </w:rPr>
        <w:t>Tools and Libraries Used:</w:t>
      </w:r>
    </w:p>
    <w:p w14:paraId="72720F0A" w14:textId="77777777" w:rsidR="00A45BEC" w:rsidRPr="001F1BFA" w:rsidRDefault="00A45BEC" w:rsidP="0053342F">
      <w:pPr>
        <w:pStyle w:val="Heading3"/>
        <w:numPr>
          <w:ilvl w:val="0"/>
          <w:numId w:val="86"/>
        </w:numPr>
        <w:tabs>
          <w:tab w:val="clear" w:pos="720"/>
          <w:tab w:val="left" w:pos="1347"/>
        </w:tabs>
        <w:spacing w:line="360" w:lineRule="auto"/>
        <w:ind w:left="1068"/>
        <w:rPr>
          <w:b w:val="0"/>
          <w:bCs w:val="0"/>
          <w:sz w:val="24"/>
          <w:szCs w:val="24"/>
          <w:lang w:val="en-IN"/>
        </w:rPr>
      </w:pPr>
      <w:r w:rsidRPr="001F1BFA">
        <w:rPr>
          <w:sz w:val="24"/>
          <w:szCs w:val="24"/>
          <w:lang w:val="en-IN"/>
        </w:rPr>
        <w:t>matplotlib</w:t>
      </w:r>
      <w:r w:rsidRPr="001F1BFA">
        <w:rPr>
          <w:b w:val="0"/>
          <w:bCs w:val="0"/>
          <w:sz w:val="24"/>
          <w:szCs w:val="24"/>
          <w:lang w:val="en-IN"/>
        </w:rPr>
        <w:t>: Base Python library for plotting line graphs, bar charts, histograms, and pie charts.</w:t>
      </w:r>
    </w:p>
    <w:p w14:paraId="00B59D7D" w14:textId="77777777" w:rsidR="002328DD" w:rsidRDefault="002328DD" w:rsidP="0053342F">
      <w:pPr>
        <w:pStyle w:val="Heading3"/>
        <w:numPr>
          <w:ilvl w:val="0"/>
          <w:numId w:val="86"/>
        </w:numPr>
        <w:tabs>
          <w:tab w:val="clear" w:pos="720"/>
          <w:tab w:val="left" w:pos="1347"/>
        </w:tabs>
        <w:spacing w:line="360" w:lineRule="auto"/>
        <w:ind w:left="1068"/>
        <w:rPr>
          <w:sz w:val="24"/>
          <w:szCs w:val="24"/>
          <w:lang w:val="en-IN"/>
        </w:rPr>
        <w:sectPr w:rsidR="002328DD" w:rsidSect="00B0572E">
          <w:footerReference w:type="default" r:id="rId62"/>
          <w:pgSz w:w="11910" w:h="16840"/>
          <w:pgMar w:top="1920" w:right="853" w:bottom="280" w:left="566" w:header="567" w:footer="947" w:gutter="0"/>
          <w:pgNumType w:start="58"/>
          <w:cols w:space="720"/>
          <w:docGrid w:linePitch="299"/>
        </w:sectPr>
      </w:pPr>
    </w:p>
    <w:p w14:paraId="1CB7F6CF" w14:textId="77777777" w:rsidR="00A45BEC" w:rsidRPr="001F1BFA" w:rsidRDefault="00A45BEC" w:rsidP="0053342F">
      <w:pPr>
        <w:pStyle w:val="Heading3"/>
        <w:numPr>
          <w:ilvl w:val="0"/>
          <w:numId w:val="86"/>
        </w:numPr>
        <w:tabs>
          <w:tab w:val="clear" w:pos="720"/>
          <w:tab w:val="left" w:pos="1347"/>
        </w:tabs>
        <w:spacing w:line="360" w:lineRule="auto"/>
        <w:ind w:left="1068"/>
        <w:rPr>
          <w:b w:val="0"/>
          <w:bCs w:val="0"/>
          <w:sz w:val="24"/>
          <w:szCs w:val="24"/>
          <w:lang w:val="en-IN"/>
        </w:rPr>
      </w:pPr>
      <w:r w:rsidRPr="001F1BFA">
        <w:rPr>
          <w:sz w:val="24"/>
          <w:szCs w:val="24"/>
          <w:lang w:val="en-IN"/>
        </w:rPr>
        <w:lastRenderedPageBreak/>
        <w:t>seaborn:</w:t>
      </w:r>
      <w:r w:rsidRPr="001F1BFA">
        <w:rPr>
          <w:b w:val="0"/>
          <w:bCs w:val="0"/>
          <w:sz w:val="24"/>
          <w:szCs w:val="24"/>
          <w:lang w:val="en-IN"/>
        </w:rPr>
        <w:t xml:space="preserve"> Built on top of matplotlib; used for heatmaps, count plots, and advanced styling.</w:t>
      </w:r>
    </w:p>
    <w:p w14:paraId="5884268F" w14:textId="77777777" w:rsidR="00A45BEC" w:rsidRPr="001F1BFA" w:rsidRDefault="00A45BEC" w:rsidP="0053342F">
      <w:pPr>
        <w:pStyle w:val="Heading3"/>
        <w:numPr>
          <w:ilvl w:val="0"/>
          <w:numId w:val="86"/>
        </w:numPr>
        <w:tabs>
          <w:tab w:val="clear" w:pos="720"/>
          <w:tab w:val="left" w:pos="1347"/>
        </w:tabs>
        <w:spacing w:line="360" w:lineRule="auto"/>
        <w:ind w:left="1068"/>
        <w:rPr>
          <w:b w:val="0"/>
          <w:bCs w:val="0"/>
          <w:sz w:val="24"/>
          <w:szCs w:val="24"/>
          <w:lang w:val="en-IN"/>
        </w:rPr>
      </w:pPr>
      <w:proofErr w:type="spellStart"/>
      <w:r w:rsidRPr="001F1BFA">
        <w:rPr>
          <w:sz w:val="24"/>
          <w:szCs w:val="24"/>
          <w:lang w:val="en-IN"/>
        </w:rPr>
        <w:t>wordcloud</w:t>
      </w:r>
      <w:proofErr w:type="spellEnd"/>
      <w:r w:rsidRPr="001F1BFA">
        <w:rPr>
          <w:sz w:val="24"/>
          <w:szCs w:val="24"/>
          <w:lang w:val="en-IN"/>
        </w:rPr>
        <w:t>:</w:t>
      </w:r>
      <w:r w:rsidRPr="001F1BFA">
        <w:rPr>
          <w:b w:val="0"/>
          <w:bCs w:val="0"/>
          <w:sz w:val="24"/>
          <w:szCs w:val="24"/>
          <w:lang w:val="en-IN"/>
        </w:rPr>
        <w:t xml:space="preserve"> Library used to generate visual word frequency clouds from text data.</w:t>
      </w:r>
    </w:p>
    <w:p w14:paraId="78AAC486" w14:textId="49D14AD2" w:rsidR="00A45BEC" w:rsidRDefault="00A45BEC" w:rsidP="0053342F">
      <w:pPr>
        <w:pStyle w:val="Heading3"/>
        <w:numPr>
          <w:ilvl w:val="0"/>
          <w:numId w:val="86"/>
        </w:numPr>
        <w:tabs>
          <w:tab w:val="clear" w:pos="720"/>
          <w:tab w:val="left" w:pos="1347"/>
        </w:tabs>
        <w:spacing w:line="360" w:lineRule="auto"/>
        <w:ind w:left="1068"/>
        <w:rPr>
          <w:b w:val="0"/>
          <w:bCs w:val="0"/>
          <w:sz w:val="24"/>
          <w:szCs w:val="24"/>
          <w:lang w:val="en-IN"/>
        </w:rPr>
      </w:pPr>
      <w:r w:rsidRPr="001F1BFA">
        <w:rPr>
          <w:sz w:val="24"/>
          <w:szCs w:val="24"/>
          <w:lang w:val="en-IN"/>
        </w:rPr>
        <w:t>scikit-learn:</w:t>
      </w:r>
      <w:r w:rsidRPr="001F1BFA">
        <w:rPr>
          <w:b w:val="0"/>
          <w:bCs w:val="0"/>
          <w:sz w:val="24"/>
          <w:szCs w:val="24"/>
          <w:lang w:val="en-IN"/>
        </w:rPr>
        <w:t xml:space="preserve"> Provides utilities like </w:t>
      </w:r>
      <w:proofErr w:type="spellStart"/>
      <w:r w:rsidRPr="001F1BFA">
        <w:rPr>
          <w:b w:val="0"/>
          <w:bCs w:val="0"/>
          <w:sz w:val="24"/>
          <w:szCs w:val="24"/>
          <w:lang w:val="en-IN"/>
        </w:rPr>
        <w:t>plot_confusion_matrix</w:t>
      </w:r>
      <w:proofErr w:type="spellEnd"/>
      <w:r w:rsidRPr="001F1BFA">
        <w:rPr>
          <w:b w:val="0"/>
          <w:bCs w:val="0"/>
          <w:sz w:val="24"/>
          <w:szCs w:val="24"/>
          <w:lang w:val="en-IN"/>
        </w:rPr>
        <w:t xml:space="preserve"> and </w:t>
      </w:r>
      <w:proofErr w:type="spellStart"/>
      <w:r w:rsidRPr="001F1BFA">
        <w:rPr>
          <w:b w:val="0"/>
          <w:bCs w:val="0"/>
          <w:sz w:val="24"/>
          <w:szCs w:val="24"/>
          <w:lang w:val="en-IN"/>
        </w:rPr>
        <w:t>roc_curve</w:t>
      </w:r>
      <w:proofErr w:type="spellEnd"/>
      <w:r w:rsidRPr="001F1BFA">
        <w:rPr>
          <w:b w:val="0"/>
          <w:bCs w:val="0"/>
          <w:sz w:val="24"/>
          <w:szCs w:val="24"/>
          <w:lang w:val="en-IN"/>
        </w:rPr>
        <w:t>.</w:t>
      </w:r>
    </w:p>
    <w:p w14:paraId="4A423FF7" w14:textId="77777777" w:rsidR="00A45BEC" w:rsidRPr="001F1BFA" w:rsidRDefault="00A45BEC" w:rsidP="009D5C3A">
      <w:pPr>
        <w:pStyle w:val="Heading3"/>
        <w:tabs>
          <w:tab w:val="left" w:pos="1347"/>
        </w:tabs>
        <w:spacing w:line="360" w:lineRule="auto"/>
        <w:ind w:left="0" w:firstLine="0"/>
        <w:rPr>
          <w:sz w:val="24"/>
          <w:szCs w:val="24"/>
          <w:lang w:val="en-IN"/>
        </w:rPr>
      </w:pPr>
    </w:p>
    <w:p w14:paraId="6A9CC729" w14:textId="77777777" w:rsidR="00A45BEC" w:rsidRPr="00572734" w:rsidRDefault="00A45BEC" w:rsidP="00A45BEC">
      <w:pPr>
        <w:pStyle w:val="Heading3"/>
        <w:tabs>
          <w:tab w:val="left" w:pos="1347"/>
        </w:tabs>
        <w:spacing w:line="360" w:lineRule="auto"/>
        <w:ind w:left="1146"/>
        <w:rPr>
          <w:sz w:val="24"/>
          <w:szCs w:val="24"/>
          <w:lang w:val="en-IN"/>
        </w:rPr>
      </w:pPr>
      <w:r w:rsidRPr="00572734">
        <w:rPr>
          <w:sz w:val="24"/>
          <w:szCs w:val="24"/>
          <w:lang w:val="en-IN"/>
        </w:rPr>
        <w:t>Examples of Visualizations Used in the Project:</w:t>
      </w:r>
    </w:p>
    <w:p w14:paraId="1B916755"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r w:rsidRPr="001F1BFA">
        <w:rPr>
          <w:b w:val="0"/>
          <w:bCs w:val="0"/>
          <w:sz w:val="24"/>
          <w:szCs w:val="24"/>
          <w:lang w:val="en-IN"/>
        </w:rPr>
        <w:t>Class Distribution:</w:t>
      </w:r>
    </w:p>
    <w:p w14:paraId="3435EFE3"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proofErr w:type="gramStart"/>
      <w:r w:rsidRPr="001F1BFA">
        <w:rPr>
          <w:b w:val="0"/>
          <w:bCs w:val="0"/>
          <w:sz w:val="24"/>
          <w:szCs w:val="24"/>
          <w:lang w:val="en-IN"/>
        </w:rPr>
        <w:t>sns.countplot</w:t>
      </w:r>
      <w:proofErr w:type="spellEnd"/>
      <w:proofErr w:type="gramEnd"/>
      <w:r w:rsidRPr="001F1BFA">
        <w:rPr>
          <w:b w:val="0"/>
          <w:bCs w:val="0"/>
          <w:sz w:val="24"/>
          <w:szCs w:val="24"/>
          <w:lang w:val="en-IN"/>
        </w:rPr>
        <w:t>(x='label', data=</w:t>
      </w:r>
      <w:proofErr w:type="spellStart"/>
      <w:r w:rsidRPr="001F1BFA">
        <w:rPr>
          <w:b w:val="0"/>
          <w:bCs w:val="0"/>
          <w:sz w:val="24"/>
          <w:szCs w:val="24"/>
          <w:lang w:val="en-IN"/>
        </w:rPr>
        <w:t>df</w:t>
      </w:r>
      <w:proofErr w:type="spellEnd"/>
      <w:r w:rsidRPr="001F1BFA">
        <w:rPr>
          <w:b w:val="0"/>
          <w:bCs w:val="0"/>
          <w:sz w:val="24"/>
          <w:szCs w:val="24"/>
          <w:lang w:val="en-IN"/>
        </w:rPr>
        <w:t>)</w:t>
      </w:r>
    </w:p>
    <w:p w14:paraId="1440A04C"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proofErr w:type="gramStart"/>
      <w:r w:rsidRPr="001F1BFA">
        <w:rPr>
          <w:b w:val="0"/>
          <w:bCs w:val="0"/>
          <w:sz w:val="24"/>
          <w:szCs w:val="24"/>
          <w:lang w:val="en-IN"/>
        </w:rPr>
        <w:t>plt.title</w:t>
      </w:r>
      <w:proofErr w:type="spellEnd"/>
      <w:proofErr w:type="gramEnd"/>
      <w:r w:rsidRPr="001F1BFA">
        <w:rPr>
          <w:b w:val="0"/>
          <w:bCs w:val="0"/>
          <w:sz w:val="24"/>
          <w:szCs w:val="24"/>
          <w:lang w:val="en-IN"/>
        </w:rPr>
        <w:t>('Phishing vs. Safe Email Distribution')</w:t>
      </w:r>
    </w:p>
    <w:p w14:paraId="0E524C5E"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r w:rsidRPr="001F1BFA">
        <w:rPr>
          <w:b w:val="0"/>
          <w:bCs w:val="0"/>
          <w:sz w:val="24"/>
          <w:szCs w:val="24"/>
          <w:lang w:val="en-IN"/>
        </w:rPr>
        <w:t>TF-IDF Word Frequency (Top 20 Words):</w:t>
      </w:r>
    </w:p>
    <w:p w14:paraId="064873F0"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r w:rsidRPr="001F1BFA">
        <w:rPr>
          <w:b w:val="0"/>
          <w:bCs w:val="0"/>
          <w:sz w:val="24"/>
          <w:szCs w:val="24"/>
          <w:lang w:val="en-IN"/>
        </w:rPr>
        <w:t xml:space="preserve">features = </w:t>
      </w:r>
      <w:proofErr w:type="spellStart"/>
      <w:r w:rsidRPr="001F1BFA">
        <w:rPr>
          <w:b w:val="0"/>
          <w:bCs w:val="0"/>
          <w:sz w:val="24"/>
          <w:szCs w:val="24"/>
          <w:lang w:val="en-IN"/>
        </w:rPr>
        <w:t>vectorizer.get_feature_names_</w:t>
      </w:r>
      <w:proofErr w:type="gramStart"/>
      <w:r w:rsidRPr="001F1BFA">
        <w:rPr>
          <w:b w:val="0"/>
          <w:bCs w:val="0"/>
          <w:sz w:val="24"/>
          <w:szCs w:val="24"/>
          <w:lang w:val="en-IN"/>
        </w:rPr>
        <w:t>out</w:t>
      </w:r>
      <w:proofErr w:type="spellEnd"/>
      <w:r w:rsidRPr="001F1BFA">
        <w:rPr>
          <w:b w:val="0"/>
          <w:bCs w:val="0"/>
          <w:sz w:val="24"/>
          <w:szCs w:val="24"/>
          <w:lang w:val="en-IN"/>
        </w:rPr>
        <w:t>(</w:t>
      </w:r>
      <w:proofErr w:type="gramEnd"/>
      <w:r w:rsidRPr="001F1BFA">
        <w:rPr>
          <w:b w:val="0"/>
          <w:bCs w:val="0"/>
          <w:sz w:val="24"/>
          <w:szCs w:val="24"/>
          <w:lang w:val="en-IN"/>
        </w:rPr>
        <w:t>)</w:t>
      </w:r>
    </w:p>
    <w:p w14:paraId="24948419"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r w:rsidRPr="001F1BFA">
        <w:rPr>
          <w:b w:val="0"/>
          <w:bCs w:val="0"/>
          <w:sz w:val="24"/>
          <w:szCs w:val="24"/>
          <w:lang w:val="en-IN"/>
        </w:rPr>
        <w:t>top_features</w:t>
      </w:r>
      <w:proofErr w:type="spellEnd"/>
      <w:r w:rsidRPr="001F1BFA">
        <w:rPr>
          <w:b w:val="0"/>
          <w:bCs w:val="0"/>
          <w:sz w:val="24"/>
          <w:szCs w:val="24"/>
          <w:lang w:val="en-IN"/>
        </w:rPr>
        <w:t xml:space="preserve"> = </w:t>
      </w:r>
      <w:proofErr w:type="spellStart"/>
      <w:proofErr w:type="gramStart"/>
      <w:r w:rsidRPr="001F1BFA">
        <w:rPr>
          <w:b w:val="0"/>
          <w:bCs w:val="0"/>
          <w:sz w:val="24"/>
          <w:szCs w:val="24"/>
          <w:lang w:val="en-IN"/>
        </w:rPr>
        <w:t>np.argsort</w:t>
      </w:r>
      <w:proofErr w:type="spellEnd"/>
      <w:proofErr w:type="gramEnd"/>
      <w:r w:rsidRPr="001F1BFA">
        <w:rPr>
          <w:b w:val="0"/>
          <w:bCs w:val="0"/>
          <w:sz w:val="24"/>
          <w:szCs w:val="24"/>
          <w:lang w:val="en-IN"/>
        </w:rPr>
        <w:t>(</w:t>
      </w:r>
      <w:proofErr w:type="spellStart"/>
      <w:proofErr w:type="gramStart"/>
      <w:r w:rsidRPr="001F1BFA">
        <w:rPr>
          <w:b w:val="0"/>
          <w:bCs w:val="0"/>
          <w:sz w:val="24"/>
          <w:szCs w:val="24"/>
          <w:lang w:val="en-IN"/>
        </w:rPr>
        <w:t>model.feature</w:t>
      </w:r>
      <w:proofErr w:type="gramEnd"/>
      <w:r w:rsidRPr="001F1BFA">
        <w:rPr>
          <w:b w:val="0"/>
          <w:bCs w:val="0"/>
          <w:sz w:val="24"/>
          <w:szCs w:val="24"/>
          <w:lang w:val="en-IN"/>
        </w:rPr>
        <w:t>_importances</w:t>
      </w:r>
      <w:proofErr w:type="spellEnd"/>
      <w:proofErr w:type="gramStart"/>
      <w:r w:rsidRPr="001F1BFA">
        <w:rPr>
          <w:b w:val="0"/>
          <w:bCs w:val="0"/>
          <w:sz w:val="24"/>
          <w:szCs w:val="24"/>
          <w:lang w:val="en-IN"/>
        </w:rPr>
        <w:t>_)[</w:t>
      </w:r>
      <w:proofErr w:type="gramEnd"/>
      <w:r w:rsidRPr="001F1BFA">
        <w:rPr>
          <w:b w:val="0"/>
          <w:bCs w:val="0"/>
          <w:sz w:val="24"/>
          <w:szCs w:val="24"/>
          <w:lang w:val="en-IN"/>
        </w:rPr>
        <w:t>-20:]</w:t>
      </w:r>
    </w:p>
    <w:p w14:paraId="709C789D"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proofErr w:type="gramStart"/>
      <w:r w:rsidRPr="001F1BFA">
        <w:rPr>
          <w:b w:val="0"/>
          <w:bCs w:val="0"/>
          <w:sz w:val="24"/>
          <w:szCs w:val="24"/>
          <w:lang w:val="en-IN"/>
        </w:rPr>
        <w:t>plt.barh</w:t>
      </w:r>
      <w:proofErr w:type="spellEnd"/>
      <w:proofErr w:type="gramEnd"/>
      <w:r w:rsidRPr="001F1BFA">
        <w:rPr>
          <w:b w:val="0"/>
          <w:bCs w:val="0"/>
          <w:sz w:val="24"/>
          <w:szCs w:val="24"/>
          <w:lang w:val="en-IN"/>
        </w:rPr>
        <w:t>(features[</w:t>
      </w:r>
      <w:proofErr w:type="spellStart"/>
      <w:r w:rsidRPr="001F1BFA">
        <w:rPr>
          <w:b w:val="0"/>
          <w:bCs w:val="0"/>
          <w:sz w:val="24"/>
          <w:szCs w:val="24"/>
          <w:lang w:val="en-IN"/>
        </w:rPr>
        <w:t>top_features</w:t>
      </w:r>
      <w:proofErr w:type="spellEnd"/>
      <w:r w:rsidRPr="001F1BFA">
        <w:rPr>
          <w:b w:val="0"/>
          <w:bCs w:val="0"/>
          <w:sz w:val="24"/>
          <w:szCs w:val="24"/>
          <w:lang w:val="en-IN"/>
        </w:rPr>
        <w:t xml:space="preserve">], </w:t>
      </w:r>
      <w:proofErr w:type="spellStart"/>
      <w:proofErr w:type="gramStart"/>
      <w:r w:rsidRPr="001F1BFA">
        <w:rPr>
          <w:b w:val="0"/>
          <w:bCs w:val="0"/>
          <w:sz w:val="24"/>
          <w:szCs w:val="24"/>
          <w:lang w:val="en-IN"/>
        </w:rPr>
        <w:t>model.feature</w:t>
      </w:r>
      <w:proofErr w:type="gramEnd"/>
      <w:r w:rsidRPr="001F1BFA">
        <w:rPr>
          <w:b w:val="0"/>
          <w:bCs w:val="0"/>
          <w:sz w:val="24"/>
          <w:szCs w:val="24"/>
          <w:lang w:val="en-IN"/>
        </w:rPr>
        <w:t>_importances</w:t>
      </w:r>
      <w:proofErr w:type="spellEnd"/>
      <w:r w:rsidRPr="001F1BFA">
        <w:rPr>
          <w:b w:val="0"/>
          <w:bCs w:val="0"/>
          <w:sz w:val="24"/>
          <w:szCs w:val="24"/>
          <w:lang w:val="en-IN"/>
        </w:rPr>
        <w:t>_[</w:t>
      </w:r>
      <w:proofErr w:type="spellStart"/>
      <w:r w:rsidRPr="001F1BFA">
        <w:rPr>
          <w:b w:val="0"/>
          <w:bCs w:val="0"/>
          <w:sz w:val="24"/>
          <w:szCs w:val="24"/>
          <w:lang w:val="en-IN"/>
        </w:rPr>
        <w:t>top_features</w:t>
      </w:r>
      <w:proofErr w:type="spellEnd"/>
      <w:r w:rsidRPr="001F1BFA">
        <w:rPr>
          <w:b w:val="0"/>
          <w:bCs w:val="0"/>
          <w:sz w:val="24"/>
          <w:szCs w:val="24"/>
          <w:lang w:val="en-IN"/>
        </w:rPr>
        <w:t>])</w:t>
      </w:r>
    </w:p>
    <w:p w14:paraId="3DCC0E74"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r w:rsidRPr="001F1BFA">
        <w:rPr>
          <w:b w:val="0"/>
          <w:bCs w:val="0"/>
          <w:sz w:val="24"/>
          <w:szCs w:val="24"/>
          <w:lang w:val="en-IN"/>
        </w:rPr>
        <w:t xml:space="preserve">Confusion </w:t>
      </w:r>
      <w:proofErr w:type="spellStart"/>
      <w:proofErr w:type="gramStart"/>
      <w:r w:rsidRPr="001F1BFA">
        <w:rPr>
          <w:b w:val="0"/>
          <w:bCs w:val="0"/>
          <w:sz w:val="24"/>
          <w:szCs w:val="24"/>
          <w:lang w:val="en-IN"/>
        </w:rPr>
        <w:t>Matrix:from</w:t>
      </w:r>
      <w:proofErr w:type="spellEnd"/>
      <w:proofErr w:type="gramEnd"/>
      <w:r w:rsidRPr="001F1BFA">
        <w:rPr>
          <w:b w:val="0"/>
          <w:bCs w:val="0"/>
          <w:sz w:val="24"/>
          <w:szCs w:val="24"/>
          <w:lang w:val="en-IN"/>
        </w:rPr>
        <w:t xml:space="preserve"> </w:t>
      </w:r>
      <w:proofErr w:type="spellStart"/>
      <w:proofErr w:type="gramStart"/>
      <w:r w:rsidRPr="001F1BFA">
        <w:rPr>
          <w:b w:val="0"/>
          <w:bCs w:val="0"/>
          <w:sz w:val="24"/>
          <w:szCs w:val="24"/>
          <w:lang w:val="en-IN"/>
        </w:rPr>
        <w:t>sklearn.metrics</w:t>
      </w:r>
      <w:proofErr w:type="spellEnd"/>
      <w:proofErr w:type="gramEnd"/>
      <w:r w:rsidRPr="001F1BFA">
        <w:rPr>
          <w:b w:val="0"/>
          <w:bCs w:val="0"/>
          <w:sz w:val="24"/>
          <w:szCs w:val="24"/>
          <w:lang w:val="en-IN"/>
        </w:rPr>
        <w:t xml:space="preserve"> import </w:t>
      </w:r>
      <w:proofErr w:type="spellStart"/>
      <w:r w:rsidRPr="001F1BFA">
        <w:rPr>
          <w:b w:val="0"/>
          <w:bCs w:val="0"/>
          <w:sz w:val="24"/>
          <w:szCs w:val="24"/>
          <w:lang w:val="en-IN"/>
        </w:rPr>
        <w:t>plot_confusion_matrix</w:t>
      </w:r>
      <w:proofErr w:type="spellEnd"/>
    </w:p>
    <w:p w14:paraId="585355E0"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r w:rsidRPr="001F1BFA">
        <w:rPr>
          <w:b w:val="0"/>
          <w:bCs w:val="0"/>
          <w:sz w:val="24"/>
          <w:szCs w:val="24"/>
          <w:lang w:val="en-IN"/>
        </w:rPr>
        <w:t>plot_confusion_</w:t>
      </w:r>
      <w:proofErr w:type="gramStart"/>
      <w:r w:rsidRPr="001F1BFA">
        <w:rPr>
          <w:b w:val="0"/>
          <w:bCs w:val="0"/>
          <w:sz w:val="24"/>
          <w:szCs w:val="24"/>
          <w:lang w:val="en-IN"/>
        </w:rPr>
        <w:t>matrix</w:t>
      </w:r>
      <w:proofErr w:type="spellEnd"/>
      <w:r w:rsidRPr="001F1BFA">
        <w:rPr>
          <w:b w:val="0"/>
          <w:bCs w:val="0"/>
          <w:sz w:val="24"/>
          <w:szCs w:val="24"/>
          <w:lang w:val="en-IN"/>
        </w:rPr>
        <w:t>(</w:t>
      </w:r>
      <w:proofErr w:type="gramEnd"/>
      <w:r w:rsidRPr="001F1BFA">
        <w:rPr>
          <w:b w:val="0"/>
          <w:bCs w:val="0"/>
          <w:sz w:val="24"/>
          <w:szCs w:val="24"/>
          <w:lang w:val="en-IN"/>
        </w:rPr>
        <w:t xml:space="preserve">model, </w:t>
      </w:r>
      <w:proofErr w:type="spellStart"/>
      <w:r w:rsidRPr="001F1BFA">
        <w:rPr>
          <w:b w:val="0"/>
          <w:bCs w:val="0"/>
          <w:sz w:val="24"/>
          <w:szCs w:val="24"/>
          <w:lang w:val="en-IN"/>
        </w:rPr>
        <w:t>X_test</w:t>
      </w:r>
      <w:proofErr w:type="spellEnd"/>
      <w:r w:rsidRPr="001F1BFA">
        <w:rPr>
          <w:b w:val="0"/>
          <w:bCs w:val="0"/>
          <w:sz w:val="24"/>
          <w:szCs w:val="24"/>
          <w:lang w:val="en-IN"/>
        </w:rPr>
        <w:t xml:space="preserve">, </w:t>
      </w:r>
      <w:proofErr w:type="spellStart"/>
      <w:r w:rsidRPr="001F1BFA">
        <w:rPr>
          <w:b w:val="0"/>
          <w:bCs w:val="0"/>
          <w:sz w:val="24"/>
          <w:szCs w:val="24"/>
          <w:lang w:val="en-IN"/>
        </w:rPr>
        <w:t>y_test</w:t>
      </w:r>
      <w:proofErr w:type="spellEnd"/>
      <w:r w:rsidRPr="001F1BFA">
        <w:rPr>
          <w:b w:val="0"/>
          <w:bCs w:val="0"/>
          <w:sz w:val="24"/>
          <w:szCs w:val="24"/>
          <w:lang w:val="en-IN"/>
        </w:rPr>
        <w:t xml:space="preserve">, </w:t>
      </w:r>
      <w:proofErr w:type="spellStart"/>
      <w:r w:rsidRPr="001F1BFA">
        <w:rPr>
          <w:b w:val="0"/>
          <w:bCs w:val="0"/>
          <w:sz w:val="24"/>
          <w:szCs w:val="24"/>
          <w:lang w:val="en-IN"/>
        </w:rPr>
        <w:t>cmap</w:t>
      </w:r>
      <w:proofErr w:type="spellEnd"/>
      <w:r w:rsidRPr="001F1BFA">
        <w:rPr>
          <w:b w:val="0"/>
          <w:bCs w:val="0"/>
          <w:sz w:val="24"/>
          <w:szCs w:val="24"/>
          <w:lang w:val="en-IN"/>
        </w:rPr>
        <w:t>='Blues')</w:t>
      </w:r>
    </w:p>
    <w:p w14:paraId="10125522"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r w:rsidRPr="001F1BFA">
        <w:rPr>
          <w:b w:val="0"/>
          <w:bCs w:val="0"/>
          <w:sz w:val="24"/>
          <w:szCs w:val="24"/>
          <w:lang w:val="en-IN"/>
        </w:rPr>
        <w:t>ROC Curve:</w:t>
      </w:r>
    </w:p>
    <w:p w14:paraId="2A58BC44"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r w:rsidRPr="001F1BFA">
        <w:rPr>
          <w:b w:val="0"/>
          <w:bCs w:val="0"/>
          <w:sz w:val="24"/>
          <w:szCs w:val="24"/>
          <w:lang w:val="en-IN"/>
        </w:rPr>
        <w:t>fpr</w:t>
      </w:r>
      <w:proofErr w:type="spellEnd"/>
      <w:r w:rsidRPr="001F1BFA">
        <w:rPr>
          <w:b w:val="0"/>
          <w:bCs w:val="0"/>
          <w:sz w:val="24"/>
          <w:szCs w:val="24"/>
          <w:lang w:val="en-IN"/>
        </w:rPr>
        <w:t xml:space="preserve">, </w:t>
      </w:r>
      <w:proofErr w:type="spellStart"/>
      <w:r w:rsidRPr="001F1BFA">
        <w:rPr>
          <w:b w:val="0"/>
          <w:bCs w:val="0"/>
          <w:sz w:val="24"/>
          <w:szCs w:val="24"/>
          <w:lang w:val="en-IN"/>
        </w:rPr>
        <w:t>tpr</w:t>
      </w:r>
      <w:proofErr w:type="spellEnd"/>
      <w:r w:rsidRPr="001F1BFA">
        <w:rPr>
          <w:b w:val="0"/>
          <w:bCs w:val="0"/>
          <w:sz w:val="24"/>
          <w:szCs w:val="24"/>
          <w:lang w:val="en-IN"/>
        </w:rPr>
        <w:t xml:space="preserve">, _ = </w:t>
      </w:r>
      <w:proofErr w:type="spellStart"/>
      <w:r w:rsidRPr="001F1BFA">
        <w:rPr>
          <w:b w:val="0"/>
          <w:bCs w:val="0"/>
          <w:sz w:val="24"/>
          <w:szCs w:val="24"/>
          <w:lang w:val="en-IN"/>
        </w:rPr>
        <w:t>roc_</w:t>
      </w:r>
      <w:proofErr w:type="gramStart"/>
      <w:r w:rsidRPr="001F1BFA">
        <w:rPr>
          <w:b w:val="0"/>
          <w:bCs w:val="0"/>
          <w:sz w:val="24"/>
          <w:szCs w:val="24"/>
          <w:lang w:val="en-IN"/>
        </w:rPr>
        <w:t>curve</w:t>
      </w:r>
      <w:proofErr w:type="spellEnd"/>
      <w:r w:rsidRPr="001F1BFA">
        <w:rPr>
          <w:b w:val="0"/>
          <w:bCs w:val="0"/>
          <w:sz w:val="24"/>
          <w:szCs w:val="24"/>
          <w:lang w:val="en-IN"/>
        </w:rPr>
        <w:t>(</w:t>
      </w:r>
      <w:proofErr w:type="spellStart"/>
      <w:proofErr w:type="gramEnd"/>
      <w:r w:rsidRPr="001F1BFA">
        <w:rPr>
          <w:b w:val="0"/>
          <w:bCs w:val="0"/>
          <w:sz w:val="24"/>
          <w:szCs w:val="24"/>
          <w:lang w:val="en-IN"/>
        </w:rPr>
        <w:t>y_test</w:t>
      </w:r>
      <w:proofErr w:type="spellEnd"/>
      <w:r w:rsidRPr="001F1BFA">
        <w:rPr>
          <w:b w:val="0"/>
          <w:bCs w:val="0"/>
          <w:sz w:val="24"/>
          <w:szCs w:val="24"/>
          <w:lang w:val="en-IN"/>
        </w:rPr>
        <w:t xml:space="preserve">, </w:t>
      </w:r>
      <w:proofErr w:type="spellStart"/>
      <w:proofErr w:type="gramStart"/>
      <w:r w:rsidRPr="001F1BFA">
        <w:rPr>
          <w:b w:val="0"/>
          <w:bCs w:val="0"/>
          <w:sz w:val="24"/>
          <w:szCs w:val="24"/>
          <w:lang w:val="en-IN"/>
        </w:rPr>
        <w:t>model.predict</w:t>
      </w:r>
      <w:proofErr w:type="gramEnd"/>
      <w:r w:rsidRPr="001F1BFA">
        <w:rPr>
          <w:b w:val="0"/>
          <w:bCs w:val="0"/>
          <w:sz w:val="24"/>
          <w:szCs w:val="24"/>
          <w:lang w:val="en-IN"/>
        </w:rPr>
        <w:t>_proba</w:t>
      </w:r>
      <w:proofErr w:type="spellEnd"/>
      <w:r w:rsidRPr="001F1BFA">
        <w:rPr>
          <w:b w:val="0"/>
          <w:bCs w:val="0"/>
          <w:sz w:val="24"/>
          <w:szCs w:val="24"/>
          <w:lang w:val="en-IN"/>
        </w:rPr>
        <w:t>(</w:t>
      </w:r>
      <w:proofErr w:type="spellStart"/>
      <w:r w:rsidRPr="001F1BFA">
        <w:rPr>
          <w:b w:val="0"/>
          <w:bCs w:val="0"/>
          <w:sz w:val="24"/>
          <w:szCs w:val="24"/>
          <w:lang w:val="en-IN"/>
        </w:rPr>
        <w:t>X_</w:t>
      </w:r>
      <w:proofErr w:type="gramStart"/>
      <w:r w:rsidRPr="001F1BFA">
        <w:rPr>
          <w:b w:val="0"/>
          <w:bCs w:val="0"/>
          <w:sz w:val="24"/>
          <w:szCs w:val="24"/>
          <w:lang w:val="en-IN"/>
        </w:rPr>
        <w:t>test</w:t>
      </w:r>
      <w:proofErr w:type="spellEnd"/>
      <w:r w:rsidRPr="001F1BFA">
        <w:rPr>
          <w:b w:val="0"/>
          <w:bCs w:val="0"/>
          <w:sz w:val="24"/>
          <w:szCs w:val="24"/>
          <w:lang w:val="en-IN"/>
        </w:rPr>
        <w:t>)[:,</w:t>
      </w:r>
      <w:proofErr w:type="gramEnd"/>
      <w:r w:rsidRPr="001F1BFA">
        <w:rPr>
          <w:b w:val="0"/>
          <w:bCs w:val="0"/>
          <w:sz w:val="24"/>
          <w:szCs w:val="24"/>
          <w:lang w:val="en-IN"/>
        </w:rPr>
        <w:t>1])</w:t>
      </w:r>
    </w:p>
    <w:p w14:paraId="293B380C"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proofErr w:type="gramStart"/>
      <w:r w:rsidRPr="001F1BFA">
        <w:rPr>
          <w:b w:val="0"/>
          <w:bCs w:val="0"/>
          <w:sz w:val="24"/>
          <w:szCs w:val="24"/>
          <w:lang w:val="en-IN"/>
        </w:rPr>
        <w:t>plt.plot</w:t>
      </w:r>
      <w:proofErr w:type="spellEnd"/>
      <w:proofErr w:type="gramEnd"/>
      <w:r w:rsidRPr="001F1BFA">
        <w:rPr>
          <w:b w:val="0"/>
          <w:bCs w:val="0"/>
          <w:sz w:val="24"/>
          <w:szCs w:val="24"/>
          <w:lang w:val="en-IN"/>
        </w:rPr>
        <w:t>(</w:t>
      </w:r>
      <w:proofErr w:type="spellStart"/>
      <w:r w:rsidRPr="001F1BFA">
        <w:rPr>
          <w:b w:val="0"/>
          <w:bCs w:val="0"/>
          <w:sz w:val="24"/>
          <w:szCs w:val="24"/>
          <w:lang w:val="en-IN"/>
        </w:rPr>
        <w:t>fpr</w:t>
      </w:r>
      <w:proofErr w:type="spellEnd"/>
      <w:r w:rsidRPr="001F1BFA">
        <w:rPr>
          <w:b w:val="0"/>
          <w:bCs w:val="0"/>
          <w:sz w:val="24"/>
          <w:szCs w:val="24"/>
          <w:lang w:val="en-IN"/>
        </w:rPr>
        <w:t xml:space="preserve">, </w:t>
      </w:r>
      <w:proofErr w:type="spellStart"/>
      <w:r w:rsidRPr="001F1BFA">
        <w:rPr>
          <w:b w:val="0"/>
          <w:bCs w:val="0"/>
          <w:sz w:val="24"/>
          <w:szCs w:val="24"/>
          <w:lang w:val="en-IN"/>
        </w:rPr>
        <w:t>tpr</w:t>
      </w:r>
      <w:proofErr w:type="spellEnd"/>
      <w:r w:rsidRPr="001F1BFA">
        <w:rPr>
          <w:b w:val="0"/>
          <w:bCs w:val="0"/>
          <w:sz w:val="24"/>
          <w:szCs w:val="24"/>
          <w:lang w:val="en-IN"/>
        </w:rPr>
        <w:t>)</w:t>
      </w:r>
    </w:p>
    <w:p w14:paraId="5FE1F8CD"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proofErr w:type="gramStart"/>
      <w:r w:rsidRPr="001F1BFA">
        <w:rPr>
          <w:b w:val="0"/>
          <w:bCs w:val="0"/>
          <w:sz w:val="24"/>
          <w:szCs w:val="24"/>
          <w:lang w:val="en-IN"/>
        </w:rPr>
        <w:t>plt.xlabel</w:t>
      </w:r>
      <w:proofErr w:type="spellEnd"/>
      <w:proofErr w:type="gramEnd"/>
      <w:r w:rsidRPr="001F1BFA">
        <w:rPr>
          <w:b w:val="0"/>
          <w:bCs w:val="0"/>
          <w:sz w:val="24"/>
          <w:szCs w:val="24"/>
          <w:lang w:val="en-IN"/>
        </w:rPr>
        <w:t>('False Positive Rate')</w:t>
      </w:r>
    </w:p>
    <w:p w14:paraId="7B12C582"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proofErr w:type="gramStart"/>
      <w:r w:rsidRPr="001F1BFA">
        <w:rPr>
          <w:b w:val="0"/>
          <w:bCs w:val="0"/>
          <w:sz w:val="24"/>
          <w:szCs w:val="24"/>
          <w:lang w:val="en-IN"/>
        </w:rPr>
        <w:t>plt.ylabel</w:t>
      </w:r>
      <w:proofErr w:type="spellEnd"/>
      <w:proofErr w:type="gramEnd"/>
      <w:r w:rsidRPr="001F1BFA">
        <w:rPr>
          <w:b w:val="0"/>
          <w:bCs w:val="0"/>
          <w:sz w:val="24"/>
          <w:szCs w:val="24"/>
          <w:lang w:val="en-IN"/>
        </w:rPr>
        <w:t>('True Positive Rate')</w:t>
      </w:r>
    </w:p>
    <w:p w14:paraId="1A3001CB"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proofErr w:type="gramStart"/>
      <w:r w:rsidRPr="001F1BFA">
        <w:rPr>
          <w:b w:val="0"/>
          <w:bCs w:val="0"/>
          <w:sz w:val="24"/>
          <w:szCs w:val="24"/>
          <w:lang w:val="en-IN"/>
        </w:rPr>
        <w:t>plt.title</w:t>
      </w:r>
      <w:proofErr w:type="spellEnd"/>
      <w:proofErr w:type="gramEnd"/>
      <w:r w:rsidRPr="001F1BFA">
        <w:rPr>
          <w:b w:val="0"/>
          <w:bCs w:val="0"/>
          <w:sz w:val="24"/>
          <w:szCs w:val="24"/>
          <w:lang w:val="en-IN"/>
        </w:rPr>
        <w:t>('ROC Curve')</w:t>
      </w:r>
    </w:p>
    <w:p w14:paraId="3EC17C13"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r w:rsidRPr="001F1BFA">
        <w:rPr>
          <w:b w:val="0"/>
          <w:bCs w:val="0"/>
          <w:sz w:val="24"/>
          <w:szCs w:val="24"/>
          <w:lang w:val="en-IN"/>
        </w:rPr>
        <w:t xml:space="preserve">Word </w:t>
      </w:r>
      <w:proofErr w:type="spellStart"/>
      <w:proofErr w:type="gramStart"/>
      <w:r w:rsidRPr="001F1BFA">
        <w:rPr>
          <w:b w:val="0"/>
          <w:bCs w:val="0"/>
          <w:sz w:val="24"/>
          <w:szCs w:val="24"/>
          <w:lang w:val="en-IN"/>
        </w:rPr>
        <w:t>Clouds:from</w:t>
      </w:r>
      <w:proofErr w:type="spellEnd"/>
      <w:proofErr w:type="gramEnd"/>
      <w:r w:rsidRPr="001F1BFA">
        <w:rPr>
          <w:b w:val="0"/>
          <w:bCs w:val="0"/>
          <w:sz w:val="24"/>
          <w:szCs w:val="24"/>
          <w:lang w:val="en-IN"/>
        </w:rPr>
        <w:t xml:space="preserve"> </w:t>
      </w:r>
      <w:proofErr w:type="spellStart"/>
      <w:r w:rsidRPr="001F1BFA">
        <w:rPr>
          <w:b w:val="0"/>
          <w:bCs w:val="0"/>
          <w:sz w:val="24"/>
          <w:szCs w:val="24"/>
          <w:lang w:val="en-IN"/>
        </w:rPr>
        <w:t>wordcloud</w:t>
      </w:r>
      <w:proofErr w:type="spellEnd"/>
      <w:r w:rsidRPr="001F1BFA">
        <w:rPr>
          <w:b w:val="0"/>
          <w:bCs w:val="0"/>
          <w:sz w:val="24"/>
          <w:szCs w:val="24"/>
          <w:lang w:val="en-IN"/>
        </w:rPr>
        <w:t xml:space="preserve"> import </w:t>
      </w:r>
      <w:proofErr w:type="spellStart"/>
      <w:r w:rsidRPr="001F1BFA">
        <w:rPr>
          <w:b w:val="0"/>
          <w:bCs w:val="0"/>
          <w:sz w:val="24"/>
          <w:szCs w:val="24"/>
          <w:lang w:val="en-IN"/>
        </w:rPr>
        <w:t>WordCloud</w:t>
      </w:r>
      <w:proofErr w:type="spellEnd"/>
    </w:p>
    <w:p w14:paraId="1FC1A8A4"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r w:rsidRPr="001F1BFA">
        <w:rPr>
          <w:b w:val="0"/>
          <w:bCs w:val="0"/>
          <w:sz w:val="24"/>
          <w:szCs w:val="24"/>
          <w:lang w:val="en-IN"/>
        </w:rPr>
        <w:t>wordcloud</w:t>
      </w:r>
      <w:proofErr w:type="spellEnd"/>
      <w:r w:rsidRPr="001F1BFA">
        <w:rPr>
          <w:b w:val="0"/>
          <w:bCs w:val="0"/>
          <w:sz w:val="24"/>
          <w:szCs w:val="24"/>
          <w:lang w:val="en-IN"/>
        </w:rPr>
        <w:t xml:space="preserve"> = </w:t>
      </w:r>
      <w:proofErr w:type="spellStart"/>
      <w:proofErr w:type="gramStart"/>
      <w:r w:rsidRPr="001F1BFA">
        <w:rPr>
          <w:b w:val="0"/>
          <w:bCs w:val="0"/>
          <w:sz w:val="24"/>
          <w:szCs w:val="24"/>
          <w:lang w:val="en-IN"/>
        </w:rPr>
        <w:t>WordCloud</w:t>
      </w:r>
      <w:proofErr w:type="spellEnd"/>
      <w:r w:rsidRPr="001F1BFA">
        <w:rPr>
          <w:b w:val="0"/>
          <w:bCs w:val="0"/>
          <w:sz w:val="24"/>
          <w:szCs w:val="24"/>
          <w:lang w:val="en-IN"/>
        </w:rPr>
        <w:t>(</w:t>
      </w:r>
      <w:proofErr w:type="gramEnd"/>
      <w:r w:rsidRPr="001F1BFA">
        <w:rPr>
          <w:b w:val="0"/>
          <w:bCs w:val="0"/>
          <w:sz w:val="24"/>
          <w:szCs w:val="24"/>
          <w:lang w:val="en-IN"/>
        </w:rPr>
        <w:t>width=800, height=400</w:t>
      </w:r>
      <w:proofErr w:type="gramStart"/>
      <w:r w:rsidRPr="001F1BFA">
        <w:rPr>
          <w:b w:val="0"/>
          <w:bCs w:val="0"/>
          <w:sz w:val="24"/>
          <w:szCs w:val="24"/>
          <w:lang w:val="en-IN"/>
        </w:rPr>
        <w:t>).generate</w:t>
      </w:r>
      <w:proofErr w:type="gramEnd"/>
      <w:r w:rsidRPr="001F1BFA">
        <w:rPr>
          <w:b w:val="0"/>
          <w:bCs w:val="0"/>
          <w:sz w:val="24"/>
          <w:szCs w:val="24"/>
          <w:lang w:val="en-IN"/>
        </w:rPr>
        <w:t xml:space="preserve">(" </w:t>
      </w:r>
      <w:proofErr w:type="gramStart"/>
      <w:r w:rsidRPr="001F1BFA">
        <w:rPr>
          <w:b w:val="0"/>
          <w:bCs w:val="0"/>
          <w:sz w:val="24"/>
          <w:szCs w:val="24"/>
          <w:lang w:val="en-IN"/>
        </w:rPr>
        <w:t>".join</w:t>
      </w:r>
      <w:proofErr w:type="gramEnd"/>
      <w:r w:rsidRPr="001F1BFA">
        <w:rPr>
          <w:b w:val="0"/>
          <w:bCs w:val="0"/>
          <w:sz w:val="24"/>
          <w:szCs w:val="24"/>
          <w:lang w:val="en-IN"/>
        </w:rPr>
        <w:t>(</w:t>
      </w:r>
      <w:proofErr w:type="spellStart"/>
      <w:r w:rsidRPr="001F1BFA">
        <w:rPr>
          <w:b w:val="0"/>
          <w:bCs w:val="0"/>
          <w:sz w:val="24"/>
          <w:szCs w:val="24"/>
          <w:lang w:val="en-IN"/>
        </w:rPr>
        <w:t>df</w:t>
      </w:r>
      <w:proofErr w:type="spellEnd"/>
      <w:r w:rsidRPr="001F1BFA">
        <w:rPr>
          <w:b w:val="0"/>
          <w:bCs w:val="0"/>
          <w:sz w:val="24"/>
          <w:szCs w:val="24"/>
          <w:lang w:val="en-IN"/>
        </w:rPr>
        <w:t>[</w:t>
      </w:r>
      <w:proofErr w:type="spellStart"/>
      <w:proofErr w:type="gramStart"/>
      <w:r w:rsidRPr="001F1BFA">
        <w:rPr>
          <w:b w:val="0"/>
          <w:bCs w:val="0"/>
          <w:sz w:val="24"/>
          <w:szCs w:val="24"/>
          <w:lang w:val="en-IN"/>
        </w:rPr>
        <w:t>df.label</w:t>
      </w:r>
      <w:proofErr w:type="spellEnd"/>
      <w:proofErr w:type="gramEnd"/>
      <w:r w:rsidRPr="001F1BFA">
        <w:rPr>
          <w:b w:val="0"/>
          <w:bCs w:val="0"/>
          <w:sz w:val="24"/>
          <w:szCs w:val="24"/>
          <w:lang w:val="en-IN"/>
        </w:rPr>
        <w:t>==</w:t>
      </w:r>
      <w:proofErr w:type="gramStart"/>
      <w:r w:rsidRPr="001F1BFA">
        <w:rPr>
          <w:b w:val="0"/>
          <w:bCs w:val="0"/>
          <w:sz w:val="24"/>
          <w:szCs w:val="24"/>
          <w:lang w:val="en-IN"/>
        </w:rPr>
        <w:t>1][</w:t>
      </w:r>
      <w:proofErr w:type="gramEnd"/>
      <w:r w:rsidRPr="001F1BFA">
        <w:rPr>
          <w:b w:val="0"/>
          <w:bCs w:val="0"/>
          <w:sz w:val="24"/>
          <w:szCs w:val="24"/>
          <w:lang w:val="en-IN"/>
        </w:rPr>
        <w:t>'text']))</w:t>
      </w:r>
    </w:p>
    <w:p w14:paraId="636F56D8" w14:textId="77777777" w:rsidR="00A45BEC" w:rsidRPr="001F1BFA" w:rsidRDefault="00A45BEC" w:rsidP="0053342F">
      <w:pPr>
        <w:pStyle w:val="Heading3"/>
        <w:numPr>
          <w:ilvl w:val="0"/>
          <w:numId w:val="87"/>
        </w:numPr>
        <w:tabs>
          <w:tab w:val="clear" w:pos="720"/>
          <w:tab w:val="left" w:pos="1347"/>
        </w:tabs>
        <w:spacing w:line="360" w:lineRule="auto"/>
        <w:ind w:left="714" w:hanging="357"/>
        <w:rPr>
          <w:b w:val="0"/>
          <w:bCs w:val="0"/>
          <w:sz w:val="24"/>
          <w:szCs w:val="24"/>
          <w:lang w:val="en-IN"/>
        </w:rPr>
      </w:pPr>
      <w:proofErr w:type="spellStart"/>
      <w:proofErr w:type="gramStart"/>
      <w:r w:rsidRPr="001F1BFA">
        <w:rPr>
          <w:b w:val="0"/>
          <w:bCs w:val="0"/>
          <w:sz w:val="24"/>
          <w:szCs w:val="24"/>
          <w:lang w:val="en-IN"/>
        </w:rPr>
        <w:t>plt.imshow</w:t>
      </w:r>
      <w:proofErr w:type="spellEnd"/>
      <w:proofErr w:type="gramEnd"/>
      <w:r w:rsidRPr="001F1BFA">
        <w:rPr>
          <w:b w:val="0"/>
          <w:bCs w:val="0"/>
          <w:sz w:val="24"/>
          <w:szCs w:val="24"/>
          <w:lang w:val="en-IN"/>
        </w:rPr>
        <w:t>(</w:t>
      </w:r>
      <w:proofErr w:type="spellStart"/>
      <w:r w:rsidRPr="001F1BFA">
        <w:rPr>
          <w:b w:val="0"/>
          <w:bCs w:val="0"/>
          <w:sz w:val="24"/>
          <w:szCs w:val="24"/>
          <w:lang w:val="en-IN"/>
        </w:rPr>
        <w:t>wordcloud</w:t>
      </w:r>
      <w:proofErr w:type="spellEnd"/>
      <w:r w:rsidRPr="001F1BFA">
        <w:rPr>
          <w:b w:val="0"/>
          <w:bCs w:val="0"/>
          <w:sz w:val="24"/>
          <w:szCs w:val="24"/>
          <w:lang w:val="en-IN"/>
        </w:rPr>
        <w:t>, interpolation='bilinear')</w:t>
      </w:r>
    </w:p>
    <w:p w14:paraId="23A3F97F" w14:textId="77777777" w:rsidR="00A45BEC" w:rsidRPr="001F1BFA" w:rsidRDefault="00A45BEC" w:rsidP="00A45BEC">
      <w:pPr>
        <w:pStyle w:val="Heading3"/>
        <w:tabs>
          <w:tab w:val="left" w:pos="1347"/>
        </w:tabs>
        <w:ind w:left="1146"/>
        <w:rPr>
          <w:sz w:val="24"/>
          <w:szCs w:val="24"/>
          <w:lang w:val="en-IN"/>
        </w:rPr>
      </w:pPr>
    </w:p>
    <w:p w14:paraId="64A74BF6" w14:textId="77777777" w:rsidR="00A45BEC" w:rsidRDefault="00A45BEC" w:rsidP="00A45BEC">
      <w:pPr>
        <w:pStyle w:val="Heading3"/>
        <w:tabs>
          <w:tab w:val="left" w:pos="1347"/>
        </w:tabs>
        <w:ind w:left="1146"/>
        <w:rPr>
          <w:sz w:val="24"/>
          <w:szCs w:val="24"/>
          <w:lang w:val="en-IN"/>
        </w:rPr>
      </w:pPr>
      <w:r w:rsidRPr="001F1BFA">
        <w:rPr>
          <w:sz w:val="24"/>
          <w:szCs w:val="24"/>
          <w:lang w:val="en-IN"/>
        </w:rPr>
        <w:t>Importance of Data Visualization:</w:t>
      </w:r>
    </w:p>
    <w:p w14:paraId="40632419" w14:textId="77777777" w:rsidR="00572734" w:rsidRPr="001F1BFA" w:rsidRDefault="00572734" w:rsidP="00A45BEC">
      <w:pPr>
        <w:pStyle w:val="Heading3"/>
        <w:tabs>
          <w:tab w:val="left" w:pos="1347"/>
        </w:tabs>
        <w:ind w:left="1146"/>
        <w:rPr>
          <w:sz w:val="24"/>
          <w:szCs w:val="24"/>
          <w:lang w:val="en-IN"/>
        </w:rPr>
      </w:pPr>
    </w:p>
    <w:p w14:paraId="6CEF7E99" w14:textId="0CAED17F" w:rsidR="00572734" w:rsidRPr="006500BF" w:rsidRDefault="00A45BEC" w:rsidP="0053342F">
      <w:pPr>
        <w:pStyle w:val="Heading3"/>
        <w:numPr>
          <w:ilvl w:val="0"/>
          <w:numId w:val="88"/>
        </w:numPr>
        <w:tabs>
          <w:tab w:val="clear" w:pos="720"/>
          <w:tab w:val="left" w:pos="1347"/>
        </w:tabs>
        <w:spacing w:line="360" w:lineRule="auto"/>
        <w:ind w:left="1181"/>
        <w:rPr>
          <w:sz w:val="24"/>
          <w:szCs w:val="24"/>
          <w:lang w:val="en-IN"/>
        </w:rPr>
      </w:pPr>
      <w:r w:rsidRPr="001F1BFA">
        <w:rPr>
          <w:sz w:val="24"/>
          <w:szCs w:val="24"/>
          <w:lang w:val="en-IN"/>
        </w:rPr>
        <w:t xml:space="preserve">Improves Interpretability: </w:t>
      </w:r>
      <w:r w:rsidRPr="001F1BFA">
        <w:rPr>
          <w:b w:val="0"/>
          <w:bCs w:val="0"/>
          <w:sz w:val="24"/>
          <w:szCs w:val="24"/>
          <w:lang w:val="en-IN"/>
        </w:rPr>
        <w:t xml:space="preserve">Helps stakeholders understand what the model is learning and why </w:t>
      </w:r>
    </w:p>
    <w:p w14:paraId="0119F982" w14:textId="4F117CD9" w:rsidR="00A45BEC" w:rsidRPr="00572734" w:rsidRDefault="00A45BEC" w:rsidP="00572734">
      <w:pPr>
        <w:pStyle w:val="Heading3"/>
        <w:tabs>
          <w:tab w:val="left" w:pos="1347"/>
        </w:tabs>
        <w:spacing w:line="360" w:lineRule="auto"/>
        <w:ind w:left="1181" w:firstLine="0"/>
        <w:rPr>
          <w:sz w:val="24"/>
          <w:szCs w:val="24"/>
          <w:lang w:val="en-IN"/>
        </w:rPr>
      </w:pPr>
      <w:r w:rsidRPr="00572734">
        <w:rPr>
          <w:b w:val="0"/>
          <w:bCs w:val="0"/>
          <w:sz w:val="24"/>
          <w:szCs w:val="24"/>
          <w:lang w:val="en-IN"/>
        </w:rPr>
        <w:t>certain predictions are made.</w:t>
      </w:r>
    </w:p>
    <w:p w14:paraId="5C859B3C" w14:textId="77777777" w:rsidR="00A45BEC" w:rsidRPr="001F1BFA" w:rsidRDefault="00A45BEC" w:rsidP="0053342F">
      <w:pPr>
        <w:pStyle w:val="Heading3"/>
        <w:numPr>
          <w:ilvl w:val="0"/>
          <w:numId w:val="88"/>
        </w:numPr>
        <w:tabs>
          <w:tab w:val="clear" w:pos="720"/>
          <w:tab w:val="left" w:pos="1347"/>
        </w:tabs>
        <w:spacing w:line="360" w:lineRule="auto"/>
        <w:ind w:left="1181"/>
        <w:rPr>
          <w:b w:val="0"/>
          <w:bCs w:val="0"/>
          <w:sz w:val="24"/>
          <w:szCs w:val="24"/>
          <w:lang w:val="en-IN"/>
        </w:rPr>
      </w:pPr>
      <w:r w:rsidRPr="001F1BFA">
        <w:rPr>
          <w:sz w:val="24"/>
          <w:szCs w:val="24"/>
          <w:lang w:val="en-IN"/>
        </w:rPr>
        <w:t xml:space="preserve">Supports Feature Selection: </w:t>
      </w:r>
      <w:r w:rsidRPr="001F1BFA">
        <w:rPr>
          <w:b w:val="0"/>
          <w:bCs w:val="0"/>
          <w:sz w:val="24"/>
          <w:szCs w:val="24"/>
          <w:lang w:val="en-IN"/>
        </w:rPr>
        <w:t>Visualizations reveal which words or patterns contribute most to phishing predictions.</w:t>
      </w:r>
    </w:p>
    <w:p w14:paraId="0CA130AE" w14:textId="77777777" w:rsidR="00A45BEC" w:rsidRPr="001F1BFA" w:rsidRDefault="00A45BEC" w:rsidP="0053342F">
      <w:pPr>
        <w:pStyle w:val="Heading3"/>
        <w:numPr>
          <w:ilvl w:val="0"/>
          <w:numId w:val="88"/>
        </w:numPr>
        <w:tabs>
          <w:tab w:val="clear" w:pos="720"/>
          <w:tab w:val="left" w:pos="1347"/>
        </w:tabs>
        <w:spacing w:line="360" w:lineRule="auto"/>
        <w:ind w:left="1181"/>
        <w:rPr>
          <w:b w:val="0"/>
          <w:bCs w:val="0"/>
          <w:sz w:val="24"/>
          <w:szCs w:val="24"/>
          <w:lang w:val="en-IN"/>
        </w:rPr>
      </w:pPr>
      <w:r w:rsidRPr="001F1BFA">
        <w:rPr>
          <w:sz w:val="24"/>
          <w:szCs w:val="24"/>
          <w:lang w:val="en-IN"/>
        </w:rPr>
        <w:t>Detects Imbalances &amp; Outliers</w:t>
      </w:r>
      <w:r w:rsidRPr="001F1BFA">
        <w:rPr>
          <w:b w:val="0"/>
          <w:bCs w:val="0"/>
          <w:sz w:val="24"/>
          <w:szCs w:val="24"/>
          <w:lang w:val="en-IN"/>
        </w:rPr>
        <w:t>: Class imbalance, missing values, or noisy data can be identified visually before training.</w:t>
      </w:r>
    </w:p>
    <w:p w14:paraId="1ED54706" w14:textId="77777777" w:rsidR="00A45BEC" w:rsidRPr="001F1BFA" w:rsidRDefault="00A45BEC" w:rsidP="0053342F">
      <w:pPr>
        <w:pStyle w:val="Heading3"/>
        <w:numPr>
          <w:ilvl w:val="0"/>
          <w:numId w:val="88"/>
        </w:numPr>
        <w:tabs>
          <w:tab w:val="clear" w:pos="720"/>
          <w:tab w:val="left" w:pos="1347"/>
        </w:tabs>
        <w:spacing w:line="360" w:lineRule="auto"/>
        <w:ind w:left="1181"/>
        <w:rPr>
          <w:b w:val="0"/>
          <w:bCs w:val="0"/>
          <w:sz w:val="24"/>
          <w:szCs w:val="24"/>
          <w:lang w:val="en-IN"/>
        </w:rPr>
      </w:pPr>
      <w:r w:rsidRPr="001F1BFA">
        <w:rPr>
          <w:sz w:val="24"/>
          <w:szCs w:val="24"/>
          <w:lang w:val="en-IN"/>
        </w:rPr>
        <w:t>Guides Decision Making</w:t>
      </w:r>
      <w:r w:rsidRPr="001F1BFA">
        <w:rPr>
          <w:b w:val="0"/>
          <w:bCs w:val="0"/>
          <w:sz w:val="24"/>
          <w:szCs w:val="24"/>
          <w:lang w:val="en-IN"/>
        </w:rPr>
        <w:t>: Enables clear communication of model results, evaluation, and potential areas for improvement.</w:t>
      </w:r>
    </w:p>
    <w:p w14:paraId="02DB62BB" w14:textId="77777777" w:rsidR="00B92FDE" w:rsidRDefault="00B92FDE">
      <w:pPr>
        <w:ind w:left="569"/>
        <w:jc w:val="center"/>
        <w:rPr>
          <w:b/>
          <w:i/>
          <w:sz w:val="36"/>
        </w:rPr>
        <w:sectPr w:rsidR="00B92FDE" w:rsidSect="00B0572E">
          <w:headerReference w:type="default" r:id="rId63"/>
          <w:footerReference w:type="default" r:id="rId64"/>
          <w:pgSz w:w="11910" w:h="16840"/>
          <w:pgMar w:top="1920" w:right="853" w:bottom="280" w:left="566" w:header="578" w:footer="947" w:gutter="0"/>
          <w:pgNumType w:start="58"/>
          <w:cols w:space="720"/>
          <w:docGrid w:linePitch="299"/>
        </w:sectPr>
      </w:pPr>
    </w:p>
    <w:p w14:paraId="5E144C76" w14:textId="1753D525" w:rsidR="00670E14" w:rsidRDefault="00E932CA">
      <w:pPr>
        <w:ind w:left="569"/>
        <w:jc w:val="center"/>
        <w:rPr>
          <w:b/>
          <w:i/>
          <w:sz w:val="36"/>
        </w:rPr>
      </w:pPr>
      <w:r>
        <w:rPr>
          <w:b/>
          <w:i/>
          <w:sz w:val="36"/>
        </w:rPr>
        <w:lastRenderedPageBreak/>
        <w:br/>
      </w:r>
      <w:r w:rsidR="00B92FDE">
        <w:rPr>
          <w:b/>
          <w:i/>
          <w:sz w:val="36"/>
        </w:rPr>
        <w:br/>
      </w:r>
      <w:r w:rsidR="00B92FDE">
        <w:rPr>
          <w:b/>
          <w:i/>
          <w:sz w:val="36"/>
        </w:rPr>
        <w:br/>
      </w:r>
      <w:r w:rsidR="00B92FDE">
        <w:rPr>
          <w:b/>
          <w:i/>
          <w:sz w:val="36"/>
        </w:rPr>
        <w:br/>
      </w:r>
      <w:r w:rsidR="00B92FDE">
        <w:rPr>
          <w:b/>
          <w:i/>
          <w:sz w:val="36"/>
        </w:rPr>
        <w:br/>
      </w:r>
      <w:r w:rsidR="00B92FDE">
        <w:rPr>
          <w:b/>
          <w:i/>
          <w:sz w:val="36"/>
        </w:rPr>
        <w:br/>
      </w:r>
      <w:r w:rsidR="00B92FDE">
        <w:rPr>
          <w:b/>
          <w:i/>
          <w:sz w:val="36"/>
        </w:rPr>
        <w:br/>
      </w:r>
      <w:r w:rsidR="00E323A1">
        <w:rPr>
          <w:b/>
          <w:i/>
          <w:sz w:val="36"/>
        </w:rPr>
        <w:t>CHAPTER</w:t>
      </w:r>
      <w:r w:rsidR="00E323A1">
        <w:rPr>
          <w:b/>
          <w:i/>
          <w:spacing w:val="1"/>
          <w:sz w:val="36"/>
        </w:rPr>
        <w:t xml:space="preserve"> </w:t>
      </w:r>
      <w:r w:rsidR="00E323A1">
        <w:rPr>
          <w:b/>
          <w:i/>
          <w:spacing w:val="-10"/>
          <w:sz w:val="36"/>
        </w:rPr>
        <w:t>6</w:t>
      </w:r>
    </w:p>
    <w:p w14:paraId="4BC63557" w14:textId="77777777" w:rsidR="00670E14" w:rsidRDefault="00E323A1">
      <w:pPr>
        <w:pStyle w:val="Heading1"/>
        <w:spacing w:before="208"/>
        <w:ind w:left="563"/>
      </w:pPr>
      <w:r>
        <w:rPr>
          <w:spacing w:val="-2"/>
        </w:rPr>
        <w:t>TESTING</w:t>
      </w:r>
    </w:p>
    <w:p w14:paraId="0DF928B8" w14:textId="77777777" w:rsidR="00670E14" w:rsidRDefault="00670E14">
      <w:pPr>
        <w:pStyle w:val="Heading1"/>
        <w:sectPr w:rsidR="00670E14" w:rsidSect="00B0572E">
          <w:headerReference w:type="default" r:id="rId65"/>
          <w:footerReference w:type="default" r:id="rId66"/>
          <w:pgSz w:w="11910" w:h="16840"/>
          <w:pgMar w:top="1920" w:right="853" w:bottom="280" w:left="566" w:header="578" w:footer="947" w:gutter="0"/>
          <w:pgNumType w:start="58"/>
          <w:cols w:space="720"/>
          <w:docGrid w:linePitch="299"/>
        </w:sectPr>
      </w:pPr>
    </w:p>
    <w:p w14:paraId="2A9BD3B7" w14:textId="77777777" w:rsidR="00670E14" w:rsidRDefault="00E323A1">
      <w:pPr>
        <w:spacing w:before="277"/>
        <w:ind w:left="141"/>
        <w:rPr>
          <w:b/>
          <w:sz w:val="32"/>
        </w:rPr>
      </w:pPr>
      <w:r>
        <w:rPr>
          <w:b/>
          <w:sz w:val="32"/>
        </w:rPr>
        <w:lastRenderedPageBreak/>
        <w:t>CHAPTER</w:t>
      </w:r>
      <w:r>
        <w:rPr>
          <w:b/>
          <w:spacing w:val="-18"/>
          <w:sz w:val="32"/>
        </w:rPr>
        <w:t xml:space="preserve"> </w:t>
      </w:r>
      <w:r>
        <w:rPr>
          <w:b/>
          <w:spacing w:val="-10"/>
          <w:sz w:val="32"/>
        </w:rPr>
        <w:t>6</w:t>
      </w:r>
    </w:p>
    <w:p w14:paraId="3715E826" w14:textId="77777777" w:rsidR="00670E14" w:rsidRDefault="00E323A1">
      <w:pPr>
        <w:pStyle w:val="Heading1"/>
        <w:spacing w:before="385"/>
        <w:ind w:left="0"/>
      </w:pPr>
      <w:r>
        <w:rPr>
          <w:spacing w:val="-2"/>
        </w:rPr>
        <w:t>TESTING</w:t>
      </w:r>
    </w:p>
    <w:p w14:paraId="5E77DD62" w14:textId="77777777" w:rsidR="00670E14" w:rsidRDefault="00670E14">
      <w:pPr>
        <w:pStyle w:val="BodyText"/>
        <w:spacing w:before="37"/>
        <w:rPr>
          <w:b/>
          <w:sz w:val="32"/>
        </w:rPr>
      </w:pPr>
    </w:p>
    <w:p w14:paraId="3774E1CD" w14:textId="77777777" w:rsidR="00670E14" w:rsidRDefault="00E323A1">
      <w:pPr>
        <w:pStyle w:val="Heading3"/>
        <w:numPr>
          <w:ilvl w:val="1"/>
          <w:numId w:val="3"/>
        </w:numPr>
        <w:tabs>
          <w:tab w:val="left" w:pos="1186"/>
        </w:tabs>
        <w:ind w:left="1186" w:hanging="478"/>
        <w:jc w:val="both"/>
      </w:pPr>
      <w:r>
        <w:rPr>
          <w:spacing w:val="-2"/>
        </w:rPr>
        <w:t>Testing</w:t>
      </w:r>
    </w:p>
    <w:p w14:paraId="1A075037" w14:textId="77777777" w:rsidR="00670E14" w:rsidRDefault="00670E14">
      <w:pPr>
        <w:pStyle w:val="BodyText"/>
        <w:spacing w:before="18"/>
        <w:rPr>
          <w:b/>
          <w:sz w:val="32"/>
        </w:rPr>
      </w:pPr>
    </w:p>
    <w:p w14:paraId="41B03ABA" w14:textId="77777777" w:rsidR="00DA6A01" w:rsidRPr="00DA6A01" w:rsidRDefault="00DA6A01" w:rsidP="00DA6A01">
      <w:pPr>
        <w:pStyle w:val="BodyText"/>
        <w:spacing w:before="200" w:line="360" w:lineRule="auto"/>
        <w:ind w:left="708" w:right="138" w:firstLine="873"/>
        <w:jc w:val="both"/>
        <w:rPr>
          <w:lang w:val="en-IN"/>
        </w:rPr>
      </w:pPr>
      <w:r w:rsidRPr="00DA6A01">
        <w:rPr>
          <w:lang w:val="en-IN"/>
        </w:rPr>
        <w:t>Software testing plays a vital role in ensuring the reliability, accuracy, and efficiency of phishing detection systems, especially those driven by machine learning models. In the context of this project, testing not only validates the correctness of URL classification but also measures the system’s ability to generalize across unseen and dynamic phishing attacks. Testing evaluates whether the detection model is capable of identifying malicious URLs while minimizing false positives and false negatives. This phase involves executing the phishing detection system with multiple sets of URLs (both phishing and legitimate) to verify the correctness, performance, and adaptability of the hybrid machine learning approach.</w:t>
      </w:r>
    </w:p>
    <w:p w14:paraId="32D9824D" w14:textId="7C6A05D1" w:rsidR="00DA6A01" w:rsidRPr="00DA6A01" w:rsidRDefault="00DA6A01" w:rsidP="00DA6A01">
      <w:pPr>
        <w:pStyle w:val="BodyText"/>
        <w:spacing w:before="200" w:line="360" w:lineRule="auto"/>
        <w:ind w:left="708" w:right="138" w:firstLine="873"/>
        <w:jc w:val="both"/>
        <w:rPr>
          <w:lang w:val="en-IN"/>
        </w:rPr>
      </w:pPr>
      <w:r w:rsidRPr="00DA6A01">
        <w:rPr>
          <w:lang w:val="en-IN"/>
        </w:rPr>
        <w:t>Since the system integrates multiple classifiers and deep learning models, the testing process also assesses the ensemble performance, latency in detection, and scalability when deployed in real-time environments. The success of this system depends on its precision and speed, especially under adversarial or zero-day phishing attempts. Testing, therefore, ensures that the hybrid model functions according to design specifications and meets cybersecurity expectations in detecting threats based on URLs</w:t>
      </w:r>
      <w:r>
        <w:rPr>
          <w:lang w:val="en-IN"/>
        </w:rPr>
        <w:t>.</w:t>
      </w:r>
    </w:p>
    <w:p w14:paraId="54CC0A98" w14:textId="77777777" w:rsidR="00670E14" w:rsidRDefault="00E323A1">
      <w:pPr>
        <w:pStyle w:val="Heading4"/>
        <w:numPr>
          <w:ilvl w:val="2"/>
          <w:numId w:val="3"/>
        </w:numPr>
        <w:tabs>
          <w:tab w:val="left" w:pos="1337"/>
        </w:tabs>
        <w:spacing w:before="204"/>
        <w:ind w:left="1337" w:hanging="629"/>
      </w:pPr>
      <w:r>
        <w:t>Aim</w:t>
      </w:r>
      <w:r>
        <w:rPr>
          <w:spacing w:val="-2"/>
        </w:rPr>
        <w:t xml:space="preserve"> </w:t>
      </w:r>
      <w:r>
        <w:t>of</w:t>
      </w:r>
      <w:r>
        <w:rPr>
          <w:spacing w:val="-1"/>
        </w:rPr>
        <w:t xml:space="preserve"> </w:t>
      </w:r>
      <w:r>
        <w:rPr>
          <w:spacing w:val="-2"/>
        </w:rPr>
        <w:t>Testing</w:t>
      </w:r>
    </w:p>
    <w:p w14:paraId="32BF5770" w14:textId="77777777" w:rsidR="00670E14" w:rsidRDefault="00670E14">
      <w:pPr>
        <w:pStyle w:val="BodyText"/>
        <w:spacing w:before="36"/>
        <w:rPr>
          <w:b/>
          <w:sz w:val="28"/>
        </w:rPr>
      </w:pPr>
    </w:p>
    <w:p w14:paraId="0ABB02D5" w14:textId="77777777" w:rsidR="00DA6A01" w:rsidRPr="00DA6A01" w:rsidRDefault="00DA6A01" w:rsidP="00DA6A01">
      <w:pPr>
        <w:pStyle w:val="BodyText"/>
        <w:spacing w:line="360" w:lineRule="auto"/>
        <w:ind w:left="708" w:right="140" w:firstLine="873"/>
        <w:jc w:val="both"/>
        <w:rPr>
          <w:lang w:val="en-IN"/>
        </w:rPr>
      </w:pPr>
      <w:r w:rsidRPr="00DA6A01">
        <w:rPr>
          <w:lang w:val="en-IN"/>
        </w:rPr>
        <w:t>The primary aim of testing in this project is to evaluate the effectiveness, efficiency, and reliability of the phishing detection system under various URL input conditions. The testing phase focuses on determining:</w:t>
      </w:r>
    </w:p>
    <w:p w14:paraId="43684CF1" w14:textId="77777777" w:rsidR="00DA6A01" w:rsidRPr="00DA6A01" w:rsidRDefault="00DA6A01" w:rsidP="0053342F">
      <w:pPr>
        <w:pStyle w:val="BodyText"/>
        <w:numPr>
          <w:ilvl w:val="0"/>
          <w:numId w:val="56"/>
        </w:numPr>
        <w:spacing w:line="360" w:lineRule="auto"/>
        <w:ind w:right="140"/>
        <w:jc w:val="both"/>
        <w:rPr>
          <w:lang w:val="en-IN"/>
        </w:rPr>
      </w:pPr>
      <w:r w:rsidRPr="00DA6A01">
        <w:rPr>
          <w:lang w:val="en-IN"/>
        </w:rPr>
        <w:t>The accuracy of the model in detecting phishing and legitimate URLs.</w:t>
      </w:r>
    </w:p>
    <w:p w14:paraId="135C8FCC" w14:textId="77777777" w:rsidR="00DA6A01" w:rsidRPr="00DA6A01" w:rsidRDefault="00DA6A01" w:rsidP="0053342F">
      <w:pPr>
        <w:pStyle w:val="BodyText"/>
        <w:numPr>
          <w:ilvl w:val="0"/>
          <w:numId w:val="56"/>
        </w:numPr>
        <w:spacing w:line="360" w:lineRule="auto"/>
        <w:ind w:right="140"/>
        <w:jc w:val="both"/>
        <w:rPr>
          <w:lang w:val="en-IN"/>
        </w:rPr>
      </w:pPr>
      <w:r w:rsidRPr="00DA6A01">
        <w:rPr>
          <w:lang w:val="en-IN"/>
        </w:rPr>
        <w:t>The robustness of the hybrid model against adversarial URL modifications.</w:t>
      </w:r>
    </w:p>
    <w:p w14:paraId="61053B35" w14:textId="77777777" w:rsidR="00DA6A01" w:rsidRPr="00DA6A01" w:rsidRDefault="00DA6A01" w:rsidP="0053342F">
      <w:pPr>
        <w:pStyle w:val="BodyText"/>
        <w:numPr>
          <w:ilvl w:val="0"/>
          <w:numId w:val="56"/>
        </w:numPr>
        <w:spacing w:line="360" w:lineRule="auto"/>
        <w:ind w:right="140"/>
        <w:jc w:val="both"/>
        <w:rPr>
          <w:lang w:val="en-IN"/>
        </w:rPr>
      </w:pPr>
      <w:r w:rsidRPr="00DA6A01">
        <w:rPr>
          <w:lang w:val="en-IN"/>
        </w:rPr>
        <w:t>The system’s ability to maintain low false positive and false negative rates.</w:t>
      </w:r>
    </w:p>
    <w:p w14:paraId="20BD3FA4" w14:textId="77777777" w:rsidR="00DA6A01" w:rsidRPr="00DA6A01" w:rsidRDefault="00DA6A01" w:rsidP="0053342F">
      <w:pPr>
        <w:pStyle w:val="BodyText"/>
        <w:numPr>
          <w:ilvl w:val="0"/>
          <w:numId w:val="56"/>
        </w:numPr>
        <w:spacing w:line="360" w:lineRule="auto"/>
        <w:ind w:right="140"/>
        <w:jc w:val="both"/>
        <w:rPr>
          <w:lang w:val="en-IN"/>
        </w:rPr>
      </w:pPr>
      <w:r w:rsidRPr="00DA6A01">
        <w:rPr>
          <w:lang w:val="en-IN"/>
        </w:rPr>
        <w:t>Compatibility of the system across various datasets with different phishing characteristics.</w:t>
      </w:r>
    </w:p>
    <w:p w14:paraId="22E49F01" w14:textId="77777777" w:rsidR="005A530E" w:rsidRDefault="005A530E" w:rsidP="00DA6A01">
      <w:pPr>
        <w:pStyle w:val="BodyText"/>
        <w:spacing w:line="360" w:lineRule="auto"/>
        <w:ind w:left="708" w:right="140" w:firstLine="873"/>
        <w:jc w:val="both"/>
        <w:rPr>
          <w:lang w:val="en-IN"/>
        </w:rPr>
      </w:pPr>
    </w:p>
    <w:p w14:paraId="173F32D3" w14:textId="0637B9EE" w:rsidR="00DA6A01" w:rsidRPr="00DA6A01" w:rsidRDefault="00DA6A01" w:rsidP="00DA6A01">
      <w:pPr>
        <w:pStyle w:val="BodyText"/>
        <w:spacing w:line="360" w:lineRule="auto"/>
        <w:ind w:left="708" w:right="140" w:firstLine="873"/>
        <w:jc w:val="both"/>
        <w:rPr>
          <w:lang w:val="en-IN"/>
        </w:rPr>
      </w:pPr>
      <w:r w:rsidRPr="00DA6A01">
        <w:rPr>
          <w:lang w:val="en-IN"/>
        </w:rPr>
        <w:t>The goal is to ensure that the hybrid model performs consistently and securely in real-world scenarios where phishing tactics are continuously evolving.</w:t>
      </w:r>
    </w:p>
    <w:p w14:paraId="3252FEC7" w14:textId="77777777" w:rsidR="00DA6A01" w:rsidRDefault="00DA6A01">
      <w:pPr>
        <w:pStyle w:val="BodyText"/>
        <w:spacing w:line="360" w:lineRule="auto"/>
        <w:ind w:left="708" w:right="140" w:firstLine="873"/>
        <w:jc w:val="both"/>
      </w:pPr>
    </w:p>
    <w:p w14:paraId="797E7449" w14:textId="77777777" w:rsidR="00DA6A01" w:rsidRDefault="00DA6A01">
      <w:pPr>
        <w:pStyle w:val="BodyText"/>
        <w:spacing w:line="360" w:lineRule="auto"/>
        <w:ind w:left="708" w:right="140" w:firstLine="873"/>
        <w:jc w:val="both"/>
      </w:pPr>
    </w:p>
    <w:p w14:paraId="3AD6FC52" w14:textId="77777777" w:rsidR="00DA6A01" w:rsidRDefault="00DA6A01">
      <w:pPr>
        <w:pStyle w:val="BodyText"/>
        <w:spacing w:line="360" w:lineRule="auto"/>
        <w:ind w:left="708" w:right="140" w:firstLine="873"/>
        <w:jc w:val="both"/>
      </w:pPr>
    </w:p>
    <w:p w14:paraId="6083C8E9" w14:textId="77777777" w:rsidR="00670E14" w:rsidRDefault="00E323A1">
      <w:pPr>
        <w:pStyle w:val="Heading4"/>
        <w:numPr>
          <w:ilvl w:val="2"/>
          <w:numId w:val="3"/>
        </w:numPr>
        <w:tabs>
          <w:tab w:val="left" w:pos="1337"/>
        </w:tabs>
        <w:spacing w:before="203"/>
        <w:ind w:left="1337" w:hanging="629"/>
      </w:pPr>
      <w:r>
        <w:t>Testing</w:t>
      </w:r>
      <w:r>
        <w:rPr>
          <w:spacing w:val="-4"/>
        </w:rPr>
        <w:t xml:space="preserve"> </w:t>
      </w:r>
      <w:r>
        <w:rPr>
          <w:spacing w:val="-2"/>
        </w:rPr>
        <w:t>principles</w:t>
      </w:r>
    </w:p>
    <w:p w14:paraId="3ABF7A1F" w14:textId="77777777" w:rsidR="00670E14" w:rsidRDefault="00670E14">
      <w:pPr>
        <w:pStyle w:val="BodyText"/>
        <w:spacing w:before="37"/>
        <w:rPr>
          <w:b/>
          <w:sz w:val="28"/>
        </w:rPr>
      </w:pPr>
    </w:p>
    <w:p w14:paraId="3C7C141F" w14:textId="77777777" w:rsidR="00DA6A01" w:rsidRPr="00DA6A01" w:rsidRDefault="00DA6A01" w:rsidP="00DA6A01">
      <w:pPr>
        <w:pStyle w:val="BodyText"/>
        <w:spacing w:line="360" w:lineRule="auto"/>
        <w:ind w:left="708" w:right="140" w:firstLine="873"/>
        <w:jc w:val="both"/>
        <w:rPr>
          <w:lang w:val="en-IN"/>
        </w:rPr>
      </w:pPr>
      <w:r w:rsidRPr="00DA6A01">
        <w:rPr>
          <w:lang w:val="en-IN"/>
        </w:rPr>
        <w:t>In developing an AI-based phishing detection system, the following testing principles guide the process:</w:t>
      </w:r>
    </w:p>
    <w:p w14:paraId="7F1CB0D1" w14:textId="77777777" w:rsidR="00DA6A01" w:rsidRPr="00DA6A01" w:rsidRDefault="00DA6A01" w:rsidP="0053342F">
      <w:pPr>
        <w:pStyle w:val="BodyText"/>
        <w:numPr>
          <w:ilvl w:val="0"/>
          <w:numId w:val="56"/>
        </w:numPr>
        <w:spacing w:line="360" w:lineRule="auto"/>
        <w:ind w:right="140"/>
        <w:jc w:val="both"/>
        <w:rPr>
          <w:lang w:val="en-IN"/>
        </w:rPr>
      </w:pPr>
      <w:r w:rsidRPr="00DA6A01">
        <w:rPr>
          <w:lang w:val="en-IN"/>
        </w:rPr>
        <w:t>All test cases should be traceable to defined project objectives and cybersecurity requirements. Each test must validate either a core functional component or a performance benchmark of the system.</w:t>
      </w:r>
    </w:p>
    <w:p w14:paraId="0AB82DAD" w14:textId="77777777" w:rsidR="00DA6A01" w:rsidRPr="00DA6A01" w:rsidRDefault="00DA6A01" w:rsidP="0053342F">
      <w:pPr>
        <w:pStyle w:val="BodyText"/>
        <w:numPr>
          <w:ilvl w:val="0"/>
          <w:numId w:val="56"/>
        </w:numPr>
        <w:spacing w:line="360" w:lineRule="auto"/>
        <w:ind w:right="140"/>
        <w:jc w:val="both"/>
        <w:rPr>
          <w:lang w:val="en-IN"/>
        </w:rPr>
      </w:pPr>
      <w:r w:rsidRPr="00DA6A01">
        <w:rPr>
          <w:lang w:val="en-IN"/>
        </w:rPr>
        <w:t>Testing should be planned early and carried out throughout model development. This includes training-validation splits, cross-validation, and real-world dataset evaluations.</w:t>
      </w:r>
    </w:p>
    <w:p w14:paraId="56BD011D" w14:textId="77777777" w:rsidR="00DA6A01" w:rsidRPr="00DA6A01" w:rsidRDefault="00DA6A01" w:rsidP="0053342F">
      <w:pPr>
        <w:pStyle w:val="BodyText"/>
        <w:numPr>
          <w:ilvl w:val="0"/>
          <w:numId w:val="56"/>
        </w:numPr>
        <w:spacing w:line="360" w:lineRule="auto"/>
        <w:ind w:right="140"/>
        <w:jc w:val="both"/>
        <w:rPr>
          <w:lang w:val="en-IN"/>
        </w:rPr>
      </w:pPr>
      <w:r w:rsidRPr="00DA6A01">
        <w:rPr>
          <w:lang w:val="en-IN"/>
        </w:rPr>
        <w:t>Testing should progress from unit-level model validation to system-wide integration testing. Individual classifiers, feature extractors, and the ensemble module are tested first, followed by overall system performance in simulated and real-time environments.</w:t>
      </w:r>
    </w:p>
    <w:p w14:paraId="5086D4D3" w14:textId="70A99B52" w:rsidR="00DA6A01" w:rsidRDefault="00DA6A01" w:rsidP="0053342F">
      <w:pPr>
        <w:pStyle w:val="BodyText"/>
        <w:numPr>
          <w:ilvl w:val="0"/>
          <w:numId w:val="56"/>
        </w:numPr>
        <w:spacing w:line="360" w:lineRule="auto"/>
        <w:ind w:right="140"/>
        <w:jc w:val="both"/>
        <w:rPr>
          <w:lang w:val="en-IN"/>
        </w:rPr>
      </w:pPr>
      <w:r w:rsidRPr="00DA6A01">
        <w:rPr>
          <w:lang w:val="en-IN"/>
        </w:rPr>
        <w:t>These principles ensure that the system performs as intended and maintains the required levels of accuracy and reliability in phishing detection using hybrid machine learning models.</w:t>
      </w:r>
    </w:p>
    <w:p w14:paraId="2DA89FB2" w14:textId="77777777" w:rsidR="00593057" w:rsidRPr="00593057" w:rsidRDefault="00593057" w:rsidP="00593057">
      <w:pPr>
        <w:pStyle w:val="BodyText"/>
        <w:spacing w:line="360" w:lineRule="auto"/>
        <w:ind w:left="720" w:right="140"/>
        <w:jc w:val="both"/>
        <w:rPr>
          <w:lang w:val="en-IN"/>
        </w:rPr>
      </w:pPr>
      <w:r w:rsidRPr="00593057">
        <w:rPr>
          <w:lang w:val="en-IN"/>
        </w:rPr>
        <w:t>In developing a URL-based phishing detection system using hybrid machine learning, the following testing principles guide the process:</w:t>
      </w:r>
    </w:p>
    <w:p w14:paraId="39034AED" w14:textId="77777777" w:rsidR="00593057" w:rsidRPr="00593057" w:rsidRDefault="00593057" w:rsidP="0053342F">
      <w:pPr>
        <w:pStyle w:val="BodyText"/>
        <w:numPr>
          <w:ilvl w:val="0"/>
          <w:numId w:val="57"/>
        </w:numPr>
        <w:spacing w:line="360" w:lineRule="auto"/>
        <w:ind w:right="140"/>
        <w:jc w:val="both"/>
        <w:rPr>
          <w:lang w:val="en-IN"/>
        </w:rPr>
      </w:pPr>
      <w:r w:rsidRPr="00593057">
        <w:rPr>
          <w:lang w:val="en-IN"/>
        </w:rPr>
        <w:t>All test cases must be directly traceable to the system’s defined objectives and cybersecurity requirements, specifically targeting accurate detection of phishing URLs. Each test must validate either a core functional component—such as feature extraction from URLs or classifier accuracy—or a performance benchmark like detection latency or false positive rate.</w:t>
      </w:r>
    </w:p>
    <w:p w14:paraId="4E5E4914" w14:textId="77777777" w:rsidR="00593057" w:rsidRPr="00593057" w:rsidRDefault="00593057" w:rsidP="0053342F">
      <w:pPr>
        <w:pStyle w:val="BodyText"/>
        <w:numPr>
          <w:ilvl w:val="0"/>
          <w:numId w:val="57"/>
        </w:numPr>
        <w:spacing w:line="360" w:lineRule="auto"/>
        <w:ind w:right="140"/>
        <w:jc w:val="both"/>
        <w:rPr>
          <w:lang w:val="en-IN"/>
        </w:rPr>
      </w:pPr>
      <w:r w:rsidRPr="00593057">
        <w:rPr>
          <w:lang w:val="en-IN"/>
        </w:rPr>
        <w:t>Testing should be planned from the earliest stages of model development and conducted continuously. This includes splitting datasets into training, validation, and test sets, applying cross-validation techniques, and evaluating the system on real-world URL datasets containing both benign and phishing URLs.</w:t>
      </w:r>
    </w:p>
    <w:p w14:paraId="12265C16" w14:textId="77777777" w:rsidR="00593057" w:rsidRPr="00593057" w:rsidRDefault="00593057" w:rsidP="0053342F">
      <w:pPr>
        <w:pStyle w:val="BodyText"/>
        <w:numPr>
          <w:ilvl w:val="0"/>
          <w:numId w:val="57"/>
        </w:numPr>
        <w:spacing w:line="360" w:lineRule="auto"/>
        <w:ind w:right="140"/>
        <w:jc w:val="both"/>
        <w:rPr>
          <w:lang w:val="en-IN"/>
        </w:rPr>
      </w:pPr>
      <w:r w:rsidRPr="00593057">
        <w:rPr>
          <w:lang w:val="en-IN"/>
        </w:rPr>
        <w:t>Testing should proceed incrementally from unit-level validation of individual components—such as URL parsers, lexical feature extractors, and individual classifiers—to system-wide integration testing. After component validation, the ensemble hybrid model’s overall performance must be tested in simulated and real-time environments to ensure reliable phishing detection.</w:t>
      </w:r>
    </w:p>
    <w:p w14:paraId="64A766F8" w14:textId="77777777" w:rsidR="00593057" w:rsidRPr="00593057" w:rsidRDefault="00593057" w:rsidP="0053342F">
      <w:pPr>
        <w:pStyle w:val="BodyText"/>
        <w:numPr>
          <w:ilvl w:val="0"/>
          <w:numId w:val="57"/>
        </w:numPr>
        <w:spacing w:line="360" w:lineRule="auto"/>
        <w:ind w:right="140"/>
        <w:jc w:val="both"/>
        <w:rPr>
          <w:lang w:val="en-IN"/>
        </w:rPr>
      </w:pPr>
      <w:r w:rsidRPr="00593057">
        <w:rPr>
          <w:lang w:val="en-IN"/>
        </w:rPr>
        <w:t>These principles ensure that the URL-based phishing detection system meets its design goals with high accuracy, low false positives, and robust real-time detection capabilities.</w:t>
      </w:r>
    </w:p>
    <w:p w14:paraId="2DAFB4DA" w14:textId="77777777" w:rsidR="00593057" w:rsidRDefault="00593057" w:rsidP="00593057">
      <w:pPr>
        <w:pStyle w:val="BodyText"/>
        <w:spacing w:line="360" w:lineRule="auto"/>
        <w:ind w:left="720" w:right="140"/>
        <w:jc w:val="both"/>
        <w:rPr>
          <w:lang w:val="en-IN"/>
        </w:rPr>
      </w:pPr>
    </w:p>
    <w:p w14:paraId="6AB21B54" w14:textId="77777777" w:rsidR="00593057" w:rsidRDefault="00593057" w:rsidP="00593057">
      <w:pPr>
        <w:pStyle w:val="BodyText"/>
        <w:spacing w:line="360" w:lineRule="auto"/>
        <w:ind w:left="720" w:right="140"/>
        <w:jc w:val="both"/>
        <w:rPr>
          <w:lang w:val="en-IN"/>
        </w:rPr>
      </w:pPr>
    </w:p>
    <w:p w14:paraId="24288770" w14:textId="77777777" w:rsidR="00593057" w:rsidRDefault="00593057" w:rsidP="00593057">
      <w:pPr>
        <w:pStyle w:val="BodyText"/>
        <w:spacing w:line="360" w:lineRule="auto"/>
        <w:ind w:left="720" w:right="140"/>
        <w:jc w:val="both"/>
        <w:rPr>
          <w:lang w:val="en-IN"/>
        </w:rPr>
      </w:pPr>
    </w:p>
    <w:p w14:paraId="604909ED" w14:textId="77777777" w:rsidR="00593057" w:rsidRPr="00DA6A01" w:rsidRDefault="00593057" w:rsidP="00593057">
      <w:pPr>
        <w:pStyle w:val="BodyText"/>
        <w:spacing w:line="360" w:lineRule="auto"/>
        <w:ind w:left="720" w:right="140"/>
        <w:jc w:val="both"/>
        <w:rPr>
          <w:lang w:val="en-IN"/>
        </w:rPr>
      </w:pPr>
    </w:p>
    <w:p w14:paraId="06DC0F5E" w14:textId="488D998F" w:rsidR="00DA6A01" w:rsidRDefault="00DA6A01">
      <w:pPr>
        <w:pStyle w:val="ListParagraph"/>
        <w:jc w:val="left"/>
        <w:rPr>
          <w:sz w:val="24"/>
        </w:rPr>
      </w:pPr>
    </w:p>
    <w:p w14:paraId="367E9538" w14:textId="77777777" w:rsidR="006709AA" w:rsidRDefault="006709AA">
      <w:pPr>
        <w:pStyle w:val="ListParagraph"/>
        <w:jc w:val="left"/>
        <w:rPr>
          <w:sz w:val="24"/>
        </w:rPr>
      </w:pPr>
    </w:p>
    <w:p w14:paraId="7E7DC11C" w14:textId="77777777" w:rsidR="006709AA" w:rsidRDefault="006709AA">
      <w:pPr>
        <w:pStyle w:val="ListParagraph"/>
        <w:jc w:val="left"/>
        <w:rPr>
          <w:sz w:val="24"/>
        </w:rPr>
      </w:pPr>
    </w:p>
    <w:p w14:paraId="1DD5FC78" w14:textId="77777777" w:rsidR="00670E14" w:rsidRDefault="00E323A1">
      <w:pPr>
        <w:pStyle w:val="Heading4"/>
        <w:numPr>
          <w:ilvl w:val="2"/>
          <w:numId w:val="3"/>
        </w:numPr>
        <w:tabs>
          <w:tab w:val="left" w:pos="1337"/>
        </w:tabs>
        <w:spacing w:before="281"/>
        <w:ind w:left="1337" w:hanging="629"/>
      </w:pPr>
      <w:r>
        <w:t>Test</w:t>
      </w:r>
      <w:r>
        <w:rPr>
          <w:spacing w:val="-4"/>
        </w:rPr>
        <w:t xml:space="preserve"> Plan</w:t>
      </w:r>
    </w:p>
    <w:p w14:paraId="35434795" w14:textId="77777777" w:rsidR="00670E14" w:rsidRDefault="00670E14">
      <w:pPr>
        <w:pStyle w:val="BodyText"/>
        <w:spacing w:before="37"/>
        <w:rPr>
          <w:b/>
          <w:sz w:val="28"/>
        </w:rPr>
      </w:pPr>
    </w:p>
    <w:p w14:paraId="71903287" w14:textId="77777777" w:rsidR="00593057" w:rsidRPr="00593057" w:rsidRDefault="00593057" w:rsidP="00593057">
      <w:pPr>
        <w:pStyle w:val="BodyText"/>
        <w:spacing w:before="202" w:line="360" w:lineRule="auto"/>
        <w:ind w:left="708" w:right="137" w:firstLine="873"/>
        <w:jc w:val="both"/>
        <w:rPr>
          <w:lang w:val="en-IN"/>
        </w:rPr>
      </w:pPr>
      <w:r w:rsidRPr="00593057">
        <w:rPr>
          <w:lang w:val="en-IN"/>
        </w:rPr>
        <w:t>A test plan for the URL-based phishing detection system is a comprehensive document detailing the entire testing strategy, including the full set of test cases, testing tasks, expected outputs, and evaluation criteria. It should be finalized and approved well before the testing phase begins. The test plan includes:</w:t>
      </w:r>
    </w:p>
    <w:p w14:paraId="43EF60E6" w14:textId="70063CF9" w:rsidR="00593057" w:rsidRPr="00593057" w:rsidRDefault="00593057" w:rsidP="0053342F">
      <w:pPr>
        <w:pStyle w:val="BodyText"/>
        <w:numPr>
          <w:ilvl w:val="0"/>
          <w:numId w:val="58"/>
        </w:numPr>
        <w:spacing w:before="202" w:line="360" w:lineRule="auto"/>
        <w:ind w:right="137"/>
        <w:jc w:val="both"/>
        <w:rPr>
          <w:lang w:val="en-IN"/>
        </w:rPr>
      </w:pPr>
      <w:r w:rsidRPr="00593057">
        <w:rPr>
          <w:lang w:val="en-IN"/>
        </w:rPr>
        <w:t>The specific testing tasks to be carried out, such as validating URL feature extraction modules, classifier accuracy tests on labelled URL datasets, performance benchmarking for detection speed, and resilience testing against novel phishing URL patterns.</w:t>
      </w:r>
    </w:p>
    <w:p w14:paraId="51653B22" w14:textId="77777777" w:rsidR="00593057" w:rsidRPr="00593057" w:rsidRDefault="00593057" w:rsidP="0053342F">
      <w:pPr>
        <w:pStyle w:val="BodyText"/>
        <w:numPr>
          <w:ilvl w:val="0"/>
          <w:numId w:val="58"/>
        </w:numPr>
        <w:spacing w:before="202" w:line="360" w:lineRule="auto"/>
        <w:ind w:right="137"/>
        <w:jc w:val="both"/>
        <w:rPr>
          <w:lang w:val="en-IN"/>
        </w:rPr>
      </w:pPr>
      <w:r w:rsidRPr="00593057">
        <w:rPr>
          <w:lang w:val="en-IN"/>
        </w:rPr>
        <w:t>The work products expected from each testing phase, including test logs, confusion matrices, ROC curves, system performance metrics, and regression test suites.</w:t>
      </w:r>
    </w:p>
    <w:p w14:paraId="339A708D" w14:textId="77777777" w:rsidR="00593057" w:rsidRPr="00593057" w:rsidRDefault="00593057" w:rsidP="0053342F">
      <w:pPr>
        <w:pStyle w:val="BodyText"/>
        <w:numPr>
          <w:ilvl w:val="0"/>
          <w:numId w:val="58"/>
        </w:numPr>
        <w:spacing w:before="202" w:line="360" w:lineRule="auto"/>
        <w:ind w:right="137"/>
        <w:jc w:val="both"/>
        <w:rPr>
          <w:lang w:val="en-IN"/>
        </w:rPr>
      </w:pPr>
      <w:r w:rsidRPr="00593057">
        <w:rPr>
          <w:lang w:val="en-IN"/>
        </w:rPr>
        <w:t>Procedures for evaluating, recording, and managing test results to facilitate ongoing regression testing and continuous improvement of the system.</w:t>
      </w:r>
    </w:p>
    <w:p w14:paraId="1F33AB3E" w14:textId="4ABF0C00" w:rsidR="002A2929" w:rsidRDefault="00593057" w:rsidP="00593057">
      <w:pPr>
        <w:pStyle w:val="BodyText"/>
        <w:spacing w:before="202" w:line="360" w:lineRule="auto"/>
        <w:ind w:left="708" w:right="137" w:firstLine="873"/>
        <w:jc w:val="both"/>
        <w:rPr>
          <w:lang w:val="en-IN"/>
        </w:rPr>
      </w:pPr>
      <w:r w:rsidRPr="00593057">
        <w:rPr>
          <w:lang w:val="en-IN"/>
        </w:rPr>
        <w:t>The test plan may be a standalone document or integrated within the broader project plan. Following the execution of tests, a detailed test report is prepared. This test report documents the testing activities, results, and any issues encountered. It enables stakeholders to assess the effectiveness and readiness of the URL-based phishing detection system before deployment.</w:t>
      </w:r>
    </w:p>
    <w:p w14:paraId="1B76CE6C" w14:textId="3ED6288A" w:rsidR="003F406E" w:rsidRPr="000F1B26" w:rsidRDefault="006709AA" w:rsidP="006709AA">
      <w:pPr>
        <w:pStyle w:val="Heading4"/>
        <w:tabs>
          <w:tab w:val="left" w:pos="1126"/>
        </w:tabs>
        <w:spacing w:before="202"/>
        <w:ind w:left="1846" w:hanging="1279"/>
        <w:rPr>
          <w:sz w:val="32"/>
          <w:szCs w:val="32"/>
        </w:rPr>
      </w:pPr>
      <w:r w:rsidRPr="000F1B26">
        <w:rPr>
          <w:sz w:val="32"/>
          <w:szCs w:val="32"/>
        </w:rPr>
        <w:t>6.2 Test Cases</w:t>
      </w:r>
    </w:p>
    <w:p w14:paraId="5245C6CC" w14:textId="04F1D9ED" w:rsidR="00670E14" w:rsidRDefault="00E323A1" w:rsidP="0053342F">
      <w:pPr>
        <w:pStyle w:val="Heading4"/>
        <w:numPr>
          <w:ilvl w:val="2"/>
          <w:numId w:val="60"/>
        </w:numPr>
        <w:tabs>
          <w:tab w:val="left" w:pos="1126"/>
        </w:tabs>
        <w:spacing w:before="202"/>
      </w:pPr>
      <w:r>
        <w:t>Unit</w:t>
      </w:r>
      <w:r>
        <w:rPr>
          <w:spacing w:val="-2"/>
        </w:rPr>
        <w:t xml:space="preserve"> Testing</w:t>
      </w:r>
    </w:p>
    <w:p w14:paraId="59E8620A" w14:textId="77777777" w:rsidR="00670E14" w:rsidRDefault="00670E14">
      <w:pPr>
        <w:pStyle w:val="BodyText"/>
        <w:spacing w:before="36"/>
        <w:rPr>
          <w:b/>
          <w:sz w:val="28"/>
        </w:rPr>
      </w:pPr>
    </w:p>
    <w:p w14:paraId="430602FB" w14:textId="77777777" w:rsidR="00670E14" w:rsidRDefault="00E323A1">
      <w:pPr>
        <w:pStyle w:val="BodyText"/>
        <w:ind w:left="708"/>
      </w:pPr>
      <w:r>
        <w:t>The</w:t>
      </w:r>
      <w:r>
        <w:rPr>
          <w:spacing w:val="-5"/>
        </w:rPr>
        <w:t xml:space="preserve"> </w:t>
      </w:r>
      <w:r>
        <w:t>table</w:t>
      </w:r>
      <w:r>
        <w:rPr>
          <w:spacing w:val="-1"/>
        </w:rPr>
        <w:t xml:space="preserve"> </w:t>
      </w:r>
      <w:r>
        <w:t>6.1 gives information about</w:t>
      </w:r>
      <w:r>
        <w:rPr>
          <w:spacing w:val="-1"/>
        </w:rPr>
        <w:t xml:space="preserve"> </w:t>
      </w:r>
      <w:r>
        <w:t>the test cases and their</w:t>
      </w:r>
      <w:r>
        <w:rPr>
          <w:spacing w:val="-2"/>
        </w:rPr>
        <w:t xml:space="preserve"> </w:t>
      </w:r>
      <w:r>
        <w:t>results of the</w:t>
      </w:r>
      <w:r>
        <w:rPr>
          <w:spacing w:val="1"/>
        </w:rPr>
        <w:t xml:space="preserve"> </w:t>
      </w:r>
      <w:r>
        <w:t xml:space="preserve">Unit </w:t>
      </w:r>
      <w:r>
        <w:rPr>
          <w:spacing w:val="-2"/>
        </w:rPr>
        <w:t>testing.</w:t>
      </w:r>
    </w:p>
    <w:p w14:paraId="58AD3FDB" w14:textId="77777777" w:rsidR="00670E14" w:rsidRDefault="00670E14">
      <w:pPr>
        <w:pStyle w:val="BodyText"/>
        <w:spacing w:before="63"/>
      </w:pPr>
    </w:p>
    <w:p w14:paraId="0977AB40" w14:textId="2937B301" w:rsidR="00670E14" w:rsidRDefault="00E323A1">
      <w:pPr>
        <w:ind w:left="4011"/>
        <w:rPr>
          <w:b/>
          <w:sz w:val="24"/>
        </w:rPr>
      </w:pPr>
      <w:r>
        <w:rPr>
          <w:b/>
          <w:sz w:val="24"/>
        </w:rPr>
        <w:t>Table</w:t>
      </w:r>
      <w:r>
        <w:rPr>
          <w:b/>
          <w:spacing w:val="-1"/>
          <w:sz w:val="24"/>
        </w:rPr>
        <w:t xml:space="preserve"> </w:t>
      </w:r>
      <w:r>
        <w:rPr>
          <w:b/>
          <w:sz w:val="24"/>
        </w:rPr>
        <w:t>6.</w:t>
      </w:r>
      <w:r w:rsidR="00E25FB1">
        <w:rPr>
          <w:b/>
          <w:sz w:val="24"/>
        </w:rPr>
        <w:t>2.</w:t>
      </w:r>
      <w:r>
        <w:rPr>
          <w:b/>
          <w:sz w:val="24"/>
        </w:rPr>
        <w:t>1</w:t>
      </w:r>
      <w:r>
        <w:rPr>
          <w:b/>
          <w:spacing w:val="-1"/>
          <w:sz w:val="24"/>
        </w:rPr>
        <w:t xml:space="preserve"> </w:t>
      </w:r>
      <w:r>
        <w:rPr>
          <w:b/>
          <w:sz w:val="24"/>
        </w:rPr>
        <w:t>– Unit</w:t>
      </w:r>
      <w:r>
        <w:rPr>
          <w:b/>
          <w:spacing w:val="-1"/>
          <w:sz w:val="24"/>
        </w:rPr>
        <w:t xml:space="preserve"> </w:t>
      </w:r>
      <w:r>
        <w:rPr>
          <w:b/>
          <w:sz w:val="24"/>
        </w:rPr>
        <w:t>testing</w:t>
      </w:r>
      <w:r>
        <w:rPr>
          <w:b/>
          <w:spacing w:val="-1"/>
          <w:sz w:val="24"/>
        </w:rPr>
        <w:t xml:space="preserve"> </w:t>
      </w:r>
      <w:r>
        <w:rPr>
          <w:b/>
          <w:sz w:val="24"/>
        </w:rPr>
        <w:t xml:space="preserve">Test </w:t>
      </w:r>
      <w:r>
        <w:rPr>
          <w:b/>
          <w:spacing w:val="-4"/>
          <w:sz w:val="24"/>
        </w:rPr>
        <w:t>cases</w:t>
      </w:r>
    </w:p>
    <w:p w14:paraId="4EF15EEF" w14:textId="77777777" w:rsidR="00670E14" w:rsidRDefault="00670E14">
      <w:pPr>
        <w:pStyle w:val="BodyText"/>
        <w:spacing w:before="109"/>
        <w:rPr>
          <w:b/>
          <w:sz w:val="20"/>
        </w:rPr>
      </w:pP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1880"/>
        <w:gridCol w:w="2300"/>
        <w:gridCol w:w="1774"/>
        <w:gridCol w:w="1703"/>
        <w:gridCol w:w="1282"/>
      </w:tblGrid>
      <w:tr w:rsidR="00670E14" w14:paraId="2FD64480" w14:textId="77777777" w:rsidTr="00593057">
        <w:trPr>
          <w:trHeight w:val="1134"/>
        </w:trPr>
        <w:tc>
          <w:tcPr>
            <w:tcW w:w="989" w:type="dxa"/>
            <w:vAlign w:val="center"/>
          </w:tcPr>
          <w:p w14:paraId="1CD3E8DE" w14:textId="77777777" w:rsidR="00670E14" w:rsidRDefault="00E323A1" w:rsidP="00593057">
            <w:pPr>
              <w:pStyle w:val="TableParagraph"/>
              <w:ind w:left="249" w:right="234" w:firstLine="26"/>
              <w:rPr>
                <w:b/>
                <w:sz w:val="24"/>
              </w:rPr>
            </w:pPr>
            <w:r>
              <w:rPr>
                <w:b/>
                <w:spacing w:val="-4"/>
                <w:sz w:val="24"/>
              </w:rPr>
              <w:t xml:space="preserve">Test Case </w:t>
            </w:r>
            <w:r>
              <w:rPr>
                <w:b/>
                <w:spacing w:val="-6"/>
                <w:sz w:val="24"/>
              </w:rPr>
              <w:t>Id</w:t>
            </w:r>
          </w:p>
        </w:tc>
        <w:tc>
          <w:tcPr>
            <w:tcW w:w="1880" w:type="dxa"/>
            <w:vAlign w:val="center"/>
          </w:tcPr>
          <w:p w14:paraId="089951A9" w14:textId="77777777" w:rsidR="00670E14" w:rsidRDefault="00E323A1" w:rsidP="00593057">
            <w:pPr>
              <w:pStyle w:val="TableParagraph"/>
              <w:spacing w:line="275" w:lineRule="exact"/>
              <w:ind w:left="112"/>
              <w:rPr>
                <w:b/>
                <w:sz w:val="24"/>
              </w:rPr>
            </w:pPr>
            <w:r>
              <w:rPr>
                <w:b/>
                <w:sz w:val="24"/>
              </w:rPr>
              <w:t>Test</w:t>
            </w:r>
            <w:r>
              <w:rPr>
                <w:b/>
                <w:spacing w:val="-1"/>
                <w:sz w:val="24"/>
              </w:rPr>
              <w:t xml:space="preserve"> </w:t>
            </w:r>
            <w:r>
              <w:rPr>
                <w:b/>
                <w:sz w:val="24"/>
              </w:rPr>
              <w:t>Case</w:t>
            </w:r>
            <w:r>
              <w:rPr>
                <w:b/>
                <w:spacing w:val="-2"/>
                <w:sz w:val="24"/>
              </w:rPr>
              <w:t xml:space="preserve"> </w:t>
            </w:r>
            <w:r>
              <w:rPr>
                <w:b/>
                <w:spacing w:val="-4"/>
                <w:sz w:val="24"/>
              </w:rPr>
              <w:t>Name</w:t>
            </w:r>
          </w:p>
        </w:tc>
        <w:tc>
          <w:tcPr>
            <w:tcW w:w="2300" w:type="dxa"/>
            <w:vAlign w:val="center"/>
          </w:tcPr>
          <w:p w14:paraId="7CDE7F08" w14:textId="77777777" w:rsidR="00670E14" w:rsidRDefault="00E323A1" w:rsidP="00593057">
            <w:pPr>
              <w:pStyle w:val="TableParagraph"/>
              <w:ind w:left="556" w:right="23" w:firstLine="98"/>
              <w:rPr>
                <w:b/>
                <w:sz w:val="24"/>
              </w:rPr>
            </w:pPr>
            <w:r>
              <w:rPr>
                <w:b/>
                <w:sz w:val="24"/>
              </w:rPr>
              <w:t xml:space="preserve">Test Case </w:t>
            </w:r>
            <w:r>
              <w:rPr>
                <w:b/>
                <w:spacing w:val="-2"/>
                <w:sz w:val="24"/>
              </w:rPr>
              <w:t>Description</w:t>
            </w:r>
          </w:p>
        </w:tc>
        <w:tc>
          <w:tcPr>
            <w:tcW w:w="1774" w:type="dxa"/>
            <w:vAlign w:val="center"/>
          </w:tcPr>
          <w:p w14:paraId="7EBC5069" w14:textId="77777777" w:rsidR="00670E14" w:rsidRDefault="00E323A1" w:rsidP="00593057">
            <w:pPr>
              <w:pStyle w:val="TableParagraph"/>
              <w:ind w:left="514" w:right="398" w:hanging="99"/>
              <w:rPr>
                <w:b/>
                <w:sz w:val="24"/>
              </w:rPr>
            </w:pPr>
            <w:r>
              <w:rPr>
                <w:b/>
                <w:spacing w:val="-2"/>
                <w:sz w:val="24"/>
              </w:rPr>
              <w:t>Expected Output</w:t>
            </w:r>
          </w:p>
        </w:tc>
        <w:tc>
          <w:tcPr>
            <w:tcW w:w="1703" w:type="dxa"/>
            <w:vAlign w:val="center"/>
          </w:tcPr>
          <w:p w14:paraId="1965CBC0" w14:textId="77777777" w:rsidR="00670E14" w:rsidRDefault="00E323A1" w:rsidP="00593057">
            <w:pPr>
              <w:pStyle w:val="TableParagraph"/>
              <w:ind w:left="478" w:right="460" w:firstLine="33"/>
              <w:rPr>
                <w:b/>
                <w:sz w:val="24"/>
              </w:rPr>
            </w:pPr>
            <w:r>
              <w:rPr>
                <w:b/>
                <w:spacing w:val="-2"/>
                <w:sz w:val="24"/>
              </w:rPr>
              <w:t>Actual Output</w:t>
            </w:r>
          </w:p>
        </w:tc>
        <w:tc>
          <w:tcPr>
            <w:tcW w:w="1282" w:type="dxa"/>
            <w:vAlign w:val="center"/>
          </w:tcPr>
          <w:p w14:paraId="7146451C" w14:textId="77777777" w:rsidR="00670E14" w:rsidRDefault="00E323A1" w:rsidP="00593057">
            <w:pPr>
              <w:pStyle w:val="TableParagraph"/>
              <w:spacing w:line="275" w:lineRule="exact"/>
              <w:ind w:left="9"/>
              <w:rPr>
                <w:b/>
                <w:sz w:val="24"/>
              </w:rPr>
            </w:pPr>
            <w:r>
              <w:rPr>
                <w:b/>
                <w:spacing w:val="-2"/>
                <w:sz w:val="24"/>
              </w:rPr>
              <w:t>Result</w:t>
            </w:r>
          </w:p>
        </w:tc>
      </w:tr>
      <w:tr w:rsidR="00593057" w14:paraId="5162F696" w14:textId="77777777" w:rsidTr="00593057">
        <w:trPr>
          <w:trHeight w:val="1134"/>
        </w:trPr>
        <w:tc>
          <w:tcPr>
            <w:tcW w:w="989" w:type="dxa"/>
            <w:vAlign w:val="center"/>
          </w:tcPr>
          <w:p w14:paraId="4A0EA9C2" w14:textId="68677C47" w:rsidR="00593057" w:rsidRDefault="00593057" w:rsidP="00593057">
            <w:pPr>
              <w:pStyle w:val="TableParagraph"/>
              <w:spacing w:line="275" w:lineRule="exact"/>
              <w:ind w:left="13"/>
              <w:rPr>
                <w:sz w:val="24"/>
              </w:rPr>
            </w:pPr>
            <w:r w:rsidRPr="002A2929">
              <w:rPr>
                <w:spacing w:val="-2"/>
                <w:sz w:val="24"/>
              </w:rPr>
              <w:t>TC01</w:t>
            </w:r>
          </w:p>
        </w:tc>
        <w:tc>
          <w:tcPr>
            <w:tcW w:w="1880" w:type="dxa"/>
            <w:vAlign w:val="center"/>
          </w:tcPr>
          <w:p w14:paraId="2F93475A" w14:textId="19121BC4" w:rsidR="00593057" w:rsidRDefault="00593057" w:rsidP="00593057">
            <w:pPr>
              <w:pStyle w:val="TableParagraph"/>
              <w:ind w:left="225" w:right="218" w:firstLine="1"/>
              <w:rPr>
                <w:sz w:val="24"/>
              </w:rPr>
            </w:pPr>
            <w:r w:rsidRPr="002A2929">
              <w:rPr>
                <w:spacing w:val="-4"/>
                <w:sz w:val="24"/>
              </w:rPr>
              <w:t>Phishing URL Detection</w:t>
            </w:r>
          </w:p>
        </w:tc>
        <w:tc>
          <w:tcPr>
            <w:tcW w:w="2300" w:type="dxa"/>
            <w:vAlign w:val="center"/>
          </w:tcPr>
          <w:p w14:paraId="4025134C" w14:textId="43389416" w:rsidR="00593057" w:rsidRDefault="00593057" w:rsidP="00593057">
            <w:pPr>
              <w:pStyle w:val="TableParagraph"/>
              <w:ind w:left="112" w:right="101"/>
              <w:rPr>
                <w:sz w:val="24"/>
              </w:rPr>
            </w:pPr>
            <w:r w:rsidRPr="002A2929">
              <w:rPr>
                <w:sz w:val="24"/>
              </w:rPr>
              <w:t>Test URL submission with a known phishing link.</w:t>
            </w:r>
          </w:p>
        </w:tc>
        <w:tc>
          <w:tcPr>
            <w:tcW w:w="1774" w:type="dxa"/>
            <w:vAlign w:val="center"/>
          </w:tcPr>
          <w:p w14:paraId="69622F03" w14:textId="0E03C8E9" w:rsidR="00593057" w:rsidRPr="002A2929" w:rsidRDefault="00593057" w:rsidP="00593057">
            <w:pPr>
              <w:jc w:val="center"/>
            </w:pPr>
            <w:r w:rsidRPr="005A530E">
              <w:rPr>
                <w:sz w:val="24"/>
              </w:rPr>
              <w:t>Detected as "Phishing"</w:t>
            </w:r>
          </w:p>
        </w:tc>
        <w:tc>
          <w:tcPr>
            <w:tcW w:w="1703" w:type="dxa"/>
            <w:vAlign w:val="center"/>
          </w:tcPr>
          <w:p w14:paraId="76B26F36" w14:textId="4594A451" w:rsidR="00593057" w:rsidRDefault="00593057" w:rsidP="00593057">
            <w:pPr>
              <w:pStyle w:val="TableParagraph"/>
              <w:ind w:left="142" w:right="24" w:hanging="1"/>
              <w:rPr>
                <w:sz w:val="24"/>
              </w:rPr>
            </w:pPr>
            <w:r w:rsidRPr="005A530E">
              <w:rPr>
                <w:sz w:val="24"/>
              </w:rPr>
              <w:t>Detected as "Phishing"</w:t>
            </w:r>
          </w:p>
        </w:tc>
        <w:tc>
          <w:tcPr>
            <w:tcW w:w="1282" w:type="dxa"/>
            <w:vAlign w:val="center"/>
          </w:tcPr>
          <w:p w14:paraId="366164C0" w14:textId="77777777" w:rsidR="00593057" w:rsidRDefault="00593057" w:rsidP="00593057">
            <w:pPr>
              <w:pStyle w:val="TableParagraph"/>
              <w:spacing w:line="275" w:lineRule="exact"/>
              <w:ind w:left="9"/>
              <w:rPr>
                <w:sz w:val="24"/>
              </w:rPr>
            </w:pPr>
            <w:r>
              <w:rPr>
                <w:spacing w:val="-4"/>
                <w:sz w:val="24"/>
              </w:rPr>
              <w:t>Pass</w:t>
            </w:r>
          </w:p>
        </w:tc>
      </w:tr>
      <w:tr w:rsidR="00593057" w14:paraId="452CC6B7" w14:textId="77777777" w:rsidTr="00593057">
        <w:trPr>
          <w:trHeight w:val="1134"/>
        </w:trPr>
        <w:tc>
          <w:tcPr>
            <w:tcW w:w="989" w:type="dxa"/>
            <w:vAlign w:val="center"/>
          </w:tcPr>
          <w:p w14:paraId="5C9AB45A" w14:textId="778F72ED" w:rsidR="00593057" w:rsidRDefault="00593057" w:rsidP="00593057">
            <w:pPr>
              <w:pStyle w:val="TableParagraph"/>
              <w:spacing w:line="275" w:lineRule="exact"/>
              <w:ind w:left="13"/>
              <w:rPr>
                <w:sz w:val="24"/>
              </w:rPr>
            </w:pPr>
            <w:r>
              <w:lastRenderedPageBreak/>
              <w:t>TC02</w:t>
            </w:r>
          </w:p>
        </w:tc>
        <w:tc>
          <w:tcPr>
            <w:tcW w:w="1880" w:type="dxa"/>
            <w:vAlign w:val="center"/>
          </w:tcPr>
          <w:p w14:paraId="3605D50F" w14:textId="0337BBDE" w:rsidR="00593057" w:rsidRDefault="00593057" w:rsidP="00593057">
            <w:pPr>
              <w:pStyle w:val="TableParagraph"/>
              <w:ind w:left="508" w:right="278" w:hanging="221"/>
              <w:rPr>
                <w:sz w:val="24"/>
              </w:rPr>
            </w:pPr>
            <w:r>
              <w:t>Safe URL Detection</w:t>
            </w:r>
          </w:p>
        </w:tc>
        <w:tc>
          <w:tcPr>
            <w:tcW w:w="2300" w:type="dxa"/>
            <w:vAlign w:val="center"/>
          </w:tcPr>
          <w:p w14:paraId="18CB7DAA" w14:textId="7B604B16" w:rsidR="00593057" w:rsidRDefault="00593057" w:rsidP="00593057">
            <w:pPr>
              <w:pStyle w:val="TableParagraph"/>
              <w:spacing w:line="276" w:lineRule="exact"/>
              <w:ind w:left="114" w:right="103"/>
              <w:rPr>
                <w:sz w:val="24"/>
              </w:rPr>
            </w:pPr>
            <w:r>
              <w:t>Test URL submission with a known safe website.</w:t>
            </w:r>
          </w:p>
        </w:tc>
        <w:tc>
          <w:tcPr>
            <w:tcW w:w="1774" w:type="dxa"/>
            <w:vAlign w:val="center"/>
          </w:tcPr>
          <w:p w14:paraId="51A094BC" w14:textId="434A950B" w:rsidR="00593057" w:rsidRDefault="00593057" w:rsidP="00593057">
            <w:pPr>
              <w:pStyle w:val="TableParagraph"/>
              <w:ind w:left="126" w:right="110" w:hanging="3"/>
              <w:rPr>
                <w:sz w:val="24"/>
              </w:rPr>
            </w:pPr>
            <w:r>
              <w:t>Detected as "Safe"</w:t>
            </w:r>
          </w:p>
        </w:tc>
        <w:tc>
          <w:tcPr>
            <w:tcW w:w="1703" w:type="dxa"/>
            <w:vAlign w:val="center"/>
          </w:tcPr>
          <w:p w14:paraId="1876D00F" w14:textId="23D5C634" w:rsidR="00593057" w:rsidRDefault="00593057" w:rsidP="00593057">
            <w:pPr>
              <w:pStyle w:val="TableParagraph"/>
              <w:ind w:left="212" w:right="200" w:hanging="1"/>
              <w:rPr>
                <w:sz w:val="24"/>
              </w:rPr>
            </w:pPr>
            <w:r>
              <w:t>Detected as "Safe"</w:t>
            </w:r>
          </w:p>
        </w:tc>
        <w:tc>
          <w:tcPr>
            <w:tcW w:w="1282" w:type="dxa"/>
            <w:vAlign w:val="center"/>
          </w:tcPr>
          <w:p w14:paraId="2118882C" w14:textId="315D493D" w:rsidR="00593057" w:rsidRDefault="00593057" w:rsidP="00593057">
            <w:pPr>
              <w:pStyle w:val="TableParagraph"/>
              <w:spacing w:line="275" w:lineRule="exact"/>
              <w:ind w:left="9"/>
              <w:rPr>
                <w:sz w:val="24"/>
              </w:rPr>
            </w:pPr>
            <w:r>
              <w:t>Pass</w:t>
            </w:r>
          </w:p>
        </w:tc>
      </w:tr>
      <w:tr w:rsidR="00593057" w14:paraId="2352DF06" w14:textId="77777777" w:rsidTr="00593057">
        <w:trPr>
          <w:trHeight w:val="1134"/>
        </w:trPr>
        <w:tc>
          <w:tcPr>
            <w:tcW w:w="989" w:type="dxa"/>
            <w:vAlign w:val="center"/>
          </w:tcPr>
          <w:p w14:paraId="5642E1EF" w14:textId="66909A35" w:rsidR="00593057" w:rsidRDefault="00593057" w:rsidP="00593057">
            <w:pPr>
              <w:pStyle w:val="TableParagraph"/>
              <w:spacing w:line="275" w:lineRule="exact"/>
              <w:ind w:left="13"/>
            </w:pPr>
            <w:r>
              <w:t>TC07</w:t>
            </w:r>
          </w:p>
        </w:tc>
        <w:tc>
          <w:tcPr>
            <w:tcW w:w="1880" w:type="dxa"/>
            <w:vAlign w:val="center"/>
          </w:tcPr>
          <w:p w14:paraId="5EE2772C" w14:textId="5478D1C6" w:rsidR="00593057" w:rsidRDefault="00593057" w:rsidP="00593057">
            <w:pPr>
              <w:pStyle w:val="TableParagraph"/>
              <w:ind w:left="508" w:right="278" w:hanging="221"/>
            </w:pPr>
            <w:r>
              <w:t>Invalid URL Format Handling</w:t>
            </w:r>
          </w:p>
        </w:tc>
        <w:tc>
          <w:tcPr>
            <w:tcW w:w="2300" w:type="dxa"/>
            <w:vAlign w:val="center"/>
          </w:tcPr>
          <w:p w14:paraId="3102BBA9" w14:textId="3A146FB3" w:rsidR="00593057" w:rsidRDefault="00593057" w:rsidP="00593057">
            <w:pPr>
              <w:pStyle w:val="TableParagraph"/>
              <w:spacing w:line="276" w:lineRule="exact"/>
              <w:ind w:left="114" w:right="103"/>
            </w:pPr>
            <w:r>
              <w:t>Test system response to invalid URL format.</w:t>
            </w:r>
          </w:p>
        </w:tc>
        <w:tc>
          <w:tcPr>
            <w:tcW w:w="1774" w:type="dxa"/>
            <w:vAlign w:val="center"/>
          </w:tcPr>
          <w:p w14:paraId="50E612B8" w14:textId="3D0DE68B" w:rsidR="00593057" w:rsidRDefault="00593057" w:rsidP="00593057">
            <w:pPr>
              <w:pStyle w:val="TableParagraph"/>
              <w:ind w:left="126" w:right="110" w:hanging="3"/>
            </w:pPr>
            <w:r>
              <w:t>Show "Invalid URL" error</w:t>
            </w:r>
          </w:p>
        </w:tc>
        <w:tc>
          <w:tcPr>
            <w:tcW w:w="1703" w:type="dxa"/>
            <w:vAlign w:val="center"/>
          </w:tcPr>
          <w:p w14:paraId="2568EBE5" w14:textId="59522508" w:rsidR="00593057" w:rsidRDefault="00593057" w:rsidP="00593057">
            <w:pPr>
              <w:pStyle w:val="TableParagraph"/>
              <w:ind w:left="212" w:right="200" w:hanging="1"/>
            </w:pPr>
            <w:r>
              <w:t>Show "Invalid URL" error</w:t>
            </w:r>
          </w:p>
        </w:tc>
        <w:tc>
          <w:tcPr>
            <w:tcW w:w="1282" w:type="dxa"/>
            <w:vAlign w:val="center"/>
          </w:tcPr>
          <w:p w14:paraId="452E7BDE" w14:textId="3F638922" w:rsidR="00593057" w:rsidRDefault="00593057" w:rsidP="00593057">
            <w:pPr>
              <w:pStyle w:val="TableParagraph"/>
              <w:spacing w:line="275" w:lineRule="exact"/>
              <w:ind w:left="9"/>
            </w:pPr>
            <w:r>
              <w:t>Pass</w:t>
            </w:r>
          </w:p>
        </w:tc>
      </w:tr>
      <w:tr w:rsidR="00593057" w14:paraId="65A1DAD4" w14:textId="77777777" w:rsidTr="00593057">
        <w:trPr>
          <w:trHeight w:val="1134"/>
        </w:trPr>
        <w:tc>
          <w:tcPr>
            <w:tcW w:w="989" w:type="dxa"/>
            <w:vAlign w:val="center"/>
          </w:tcPr>
          <w:p w14:paraId="1B41F581" w14:textId="6890C666" w:rsidR="00593057" w:rsidRDefault="00593057" w:rsidP="00593057">
            <w:pPr>
              <w:pStyle w:val="TableParagraph"/>
              <w:spacing w:line="275" w:lineRule="exact"/>
              <w:ind w:left="13"/>
            </w:pPr>
            <w:r>
              <w:t>TC08</w:t>
            </w:r>
          </w:p>
        </w:tc>
        <w:tc>
          <w:tcPr>
            <w:tcW w:w="1880" w:type="dxa"/>
            <w:vAlign w:val="center"/>
          </w:tcPr>
          <w:p w14:paraId="4C741EB1" w14:textId="15182A39" w:rsidR="00593057" w:rsidRDefault="00593057" w:rsidP="00593057">
            <w:pPr>
              <w:pStyle w:val="TableParagraph"/>
              <w:ind w:left="508" w:right="278" w:hanging="221"/>
            </w:pPr>
            <w:r>
              <w:t>File Upload Size Limit Test</w:t>
            </w:r>
          </w:p>
        </w:tc>
        <w:tc>
          <w:tcPr>
            <w:tcW w:w="2300" w:type="dxa"/>
            <w:vAlign w:val="center"/>
          </w:tcPr>
          <w:p w14:paraId="1DCA5B6C" w14:textId="5B188726" w:rsidR="00593057" w:rsidRDefault="00593057" w:rsidP="00593057">
            <w:pPr>
              <w:pStyle w:val="TableParagraph"/>
              <w:spacing w:line="276" w:lineRule="exact"/>
              <w:ind w:left="114" w:right="103"/>
            </w:pPr>
            <w:r>
              <w:t>Upload a 20MB file (above allowed limit).</w:t>
            </w:r>
          </w:p>
        </w:tc>
        <w:tc>
          <w:tcPr>
            <w:tcW w:w="1774" w:type="dxa"/>
            <w:vAlign w:val="center"/>
          </w:tcPr>
          <w:p w14:paraId="77220005" w14:textId="5705B0B8" w:rsidR="00593057" w:rsidRDefault="00593057" w:rsidP="00593057">
            <w:pPr>
              <w:pStyle w:val="TableParagraph"/>
              <w:ind w:left="126" w:right="110" w:hanging="3"/>
            </w:pPr>
            <w:r>
              <w:t>Error: "File too large"</w:t>
            </w:r>
          </w:p>
        </w:tc>
        <w:tc>
          <w:tcPr>
            <w:tcW w:w="1703" w:type="dxa"/>
            <w:vAlign w:val="center"/>
          </w:tcPr>
          <w:p w14:paraId="6E67AC16" w14:textId="10595C9C" w:rsidR="00593057" w:rsidRDefault="00593057" w:rsidP="00593057">
            <w:pPr>
              <w:pStyle w:val="TableParagraph"/>
              <w:ind w:left="212" w:right="200" w:hanging="1"/>
            </w:pPr>
            <w:r>
              <w:t>Error: "File too large"</w:t>
            </w:r>
          </w:p>
        </w:tc>
        <w:tc>
          <w:tcPr>
            <w:tcW w:w="1282" w:type="dxa"/>
            <w:vAlign w:val="center"/>
          </w:tcPr>
          <w:p w14:paraId="1A41B3F7" w14:textId="4F429760" w:rsidR="00593057" w:rsidRDefault="00593057" w:rsidP="00593057">
            <w:pPr>
              <w:pStyle w:val="TableParagraph"/>
              <w:spacing w:line="275" w:lineRule="exact"/>
              <w:ind w:left="9"/>
            </w:pPr>
            <w:r>
              <w:t>Pass</w:t>
            </w:r>
          </w:p>
        </w:tc>
      </w:tr>
      <w:tr w:rsidR="00593057" w14:paraId="555C1FCB" w14:textId="77777777" w:rsidTr="00593057">
        <w:trPr>
          <w:trHeight w:val="1134"/>
        </w:trPr>
        <w:tc>
          <w:tcPr>
            <w:tcW w:w="989" w:type="dxa"/>
            <w:vAlign w:val="center"/>
          </w:tcPr>
          <w:p w14:paraId="32CB2B62" w14:textId="48B61B63" w:rsidR="00593057" w:rsidRDefault="00593057" w:rsidP="00593057">
            <w:pPr>
              <w:pStyle w:val="TableParagraph"/>
              <w:spacing w:line="275" w:lineRule="exact"/>
              <w:ind w:left="13"/>
            </w:pPr>
            <w:r>
              <w:t>TC09</w:t>
            </w:r>
          </w:p>
        </w:tc>
        <w:tc>
          <w:tcPr>
            <w:tcW w:w="1880" w:type="dxa"/>
            <w:vAlign w:val="center"/>
          </w:tcPr>
          <w:p w14:paraId="374C0DFE" w14:textId="0D4572D2" w:rsidR="00593057" w:rsidRDefault="00593057" w:rsidP="00593057">
            <w:pPr>
              <w:pStyle w:val="TableParagraph"/>
              <w:ind w:left="508" w:right="278" w:hanging="221"/>
            </w:pPr>
            <w:r>
              <w:t>AI Fallback on API Failure</w:t>
            </w:r>
          </w:p>
        </w:tc>
        <w:tc>
          <w:tcPr>
            <w:tcW w:w="2300" w:type="dxa"/>
            <w:vAlign w:val="center"/>
          </w:tcPr>
          <w:p w14:paraId="7BC1965F" w14:textId="3C528B33" w:rsidR="00593057" w:rsidRDefault="00593057" w:rsidP="00593057">
            <w:pPr>
              <w:pStyle w:val="TableParagraph"/>
              <w:spacing w:line="276" w:lineRule="exact"/>
              <w:ind w:left="114" w:right="103"/>
            </w:pPr>
            <w:r>
              <w:t>Submit phishing URL during threat intelligence API downtime.</w:t>
            </w:r>
          </w:p>
        </w:tc>
        <w:tc>
          <w:tcPr>
            <w:tcW w:w="1774" w:type="dxa"/>
            <w:vAlign w:val="center"/>
          </w:tcPr>
          <w:p w14:paraId="4CB2B731" w14:textId="45B3041C" w:rsidR="00593057" w:rsidRDefault="00593057" w:rsidP="00593057">
            <w:pPr>
              <w:pStyle w:val="TableParagraph"/>
              <w:ind w:left="126" w:right="110" w:hanging="3"/>
            </w:pPr>
            <w:r>
              <w:t>Use AI prediction fallback</w:t>
            </w:r>
          </w:p>
        </w:tc>
        <w:tc>
          <w:tcPr>
            <w:tcW w:w="1703" w:type="dxa"/>
            <w:vAlign w:val="center"/>
          </w:tcPr>
          <w:p w14:paraId="7F2AB63A" w14:textId="7FB1852D" w:rsidR="00593057" w:rsidRDefault="00593057" w:rsidP="00593057">
            <w:pPr>
              <w:pStyle w:val="TableParagraph"/>
              <w:ind w:left="212" w:right="200" w:hanging="1"/>
            </w:pPr>
            <w:r>
              <w:t>Used AI fallback successfully</w:t>
            </w:r>
          </w:p>
        </w:tc>
        <w:tc>
          <w:tcPr>
            <w:tcW w:w="1282" w:type="dxa"/>
            <w:vAlign w:val="center"/>
          </w:tcPr>
          <w:p w14:paraId="249DD0B3" w14:textId="584F1BD6" w:rsidR="00593057" w:rsidRDefault="00593057" w:rsidP="00593057">
            <w:pPr>
              <w:pStyle w:val="TableParagraph"/>
              <w:spacing w:line="275" w:lineRule="exact"/>
              <w:ind w:left="9"/>
            </w:pPr>
            <w:r>
              <w:t>Pass</w:t>
            </w:r>
          </w:p>
        </w:tc>
      </w:tr>
    </w:tbl>
    <w:p w14:paraId="229C39A0" w14:textId="77777777" w:rsidR="005A530E" w:rsidRPr="005A530E" w:rsidRDefault="005A530E" w:rsidP="005A530E"/>
    <w:p w14:paraId="76A5744A" w14:textId="77777777" w:rsidR="005A530E" w:rsidRPr="005A530E" w:rsidRDefault="005A530E" w:rsidP="005A530E"/>
    <w:p w14:paraId="2E80AE6B" w14:textId="1E3C2FD9" w:rsidR="00670E14" w:rsidRDefault="00670E14" w:rsidP="005A530E">
      <w:pPr>
        <w:tabs>
          <w:tab w:val="left" w:pos="1270"/>
        </w:tabs>
        <w:rPr>
          <w:b/>
          <w:sz w:val="28"/>
        </w:rPr>
      </w:pPr>
    </w:p>
    <w:p w14:paraId="19B0163D" w14:textId="77777777" w:rsidR="00670E14" w:rsidRDefault="00E323A1" w:rsidP="0053342F">
      <w:pPr>
        <w:pStyle w:val="Heading4"/>
        <w:numPr>
          <w:ilvl w:val="2"/>
          <w:numId w:val="60"/>
        </w:numPr>
        <w:tabs>
          <w:tab w:val="left" w:pos="1126"/>
        </w:tabs>
        <w:spacing w:before="202"/>
      </w:pPr>
      <w:r>
        <w:t>Integration</w:t>
      </w:r>
      <w:r w:rsidRPr="00D55CC4">
        <w:t xml:space="preserve"> Testing</w:t>
      </w:r>
    </w:p>
    <w:p w14:paraId="1351F40F" w14:textId="77777777" w:rsidR="00670E14" w:rsidRDefault="00670E14">
      <w:pPr>
        <w:pStyle w:val="BodyText"/>
        <w:spacing w:before="37"/>
        <w:rPr>
          <w:b/>
          <w:sz w:val="28"/>
        </w:rPr>
      </w:pPr>
    </w:p>
    <w:p w14:paraId="4A0CAB61" w14:textId="77777777" w:rsidR="00670E14" w:rsidRDefault="00E323A1">
      <w:pPr>
        <w:pStyle w:val="BodyText"/>
        <w:ind w:left="708"/>
      </w:pPr>
      <w:r>
        <w:t>The</w:t>
      </w:r>
      <w:r>
        <w:rPr>
          <w:spacing w:val="-3"/>
        </w:rPr>
        <w:t xml:space="preserve"> </w:t>
      </w:r>
      <w:r>
        <w:t>table</w:t>
      </w:r>
      <w:r>
        <w:rPr>
          <w:spacing w:val="-2"/>
        </w:rPr>
        <w:t xml:space="preserve"> </w:t>
      </w:r>
      <w:r>
        <w:t>6.2 gives</w:t>
      </w:r>
      <w:r>
        <w:rPr>
          <w:spacing w:val="-1"/>
        </w:rPr>
        <w:t xml:space="preserve"> </w:t>
      </w:r>
      <w:r>
        <w:t>information about</w:t>
      </w:r>
      <w:r>
        <w:rPr>
          <w:spacing w:val="-1"/>
        </w:rPr>
        <w:t xml:space="preserve"> </w:t>
      </w:r>
      <w:r>
        <w:t>the test</w:t>
      </w:r>
      <w:r>
        <w:rPr>
          <w:spacing w:val="-1"/>
        </w:rPr>
        <w:t xml:space="preserve"> </w:t>
      </w:r>
      <w:r>
        <w:t>cases and</w:t>
      </w:r>
      <w:r>
        <w:rPr>
          <w:spacing w:val="-1"/>
        </w:rPr>
        <w:t xml:space="preserve"> </w:t>
      </w:r>
      <w:r>
        <w:t>their</w:t>
      </w:r>
      <w:r>
        <w:rPr>
          <w:spacing w:val="-1"/>
        </w:rPr>
        <w:t xml:space="preserve"> </w:t>
      </w:r>
      <w:r>
        <w:t>results</w:t>
      </w:r>
      <w:r>
        <w:rPr>
          <w:spacing w:val="-1"/>
        </w:rPr>
        <w:t xml:space="preserve"> </w:t>
      </w:r>
      <w:r>
        <w:t xml:space="preserve">of the Integration </w:t>
      </w:r>
      <w:r>
        <w:rPr>
          <w:spacing w:val="-2"/>
        </w:rPr>
        <w:t>testing.</w:t>
      </w:r>
    </w:p>
    <w:p w14:paraId="63179076" w14:textId="77777777" w:rsidR="00670E14" w:rsidRDefault="00670E14">
      <w:pPr>
        <w:pStyle w:val="BodyText"/>
        <w:spacing w:before="62"/>
      </w:pPr>
    </w:p>
    <w:p w14:paraId="1A0DF21C" w14:textId="5426B42C" w:rsidR="00670E14" w:rsidRDefault="00E323A1">
      <w:pPr>
        <w:spacing w:before="1"/>
        <w:ind w:left="3659"/>
        <w:rPr>
          <w:b/>
          <w:sz w:val="24"/>
        </w:rPr>
      </w:pPr>
      <w:r>
        <w:rPr>
          <w:b/>
          <w:sz w:val="24"/>
        </w:rPr>
        <w:t>Table</w:t>
      </w:r>
      <w:r>
        <w:rPr>
          <w:b/>
          <w:spacing w:val="-1"/>
          <w:sz w:val="24"/>
        </w:rPr>
        <w:t xml:space="preserve"> </w:t>
      </w:r>
      <w:r>
        <w:rPr>
          <w:b/>
          <w:sz w:val="24"/>
        </w:rPr>
        <w:t>6.2</w:t>
      </w:r>
      <w:r w:rsidR="00D55CC4">
        <w:rPr>
          <w:b/>
          <w:sz w:val="24"/>
        </w:rPr>
        <w:t>.2</w:t>
      </w:r>
      <w:r>
        <w:rPr>
          <w:b/>
          <w:spacing w:val="-1"/>
          <w:sz w:val="24"/>
        </w:rPr>
        <w:t xml:space="preserve"> </w:t>
      </w:r>
      <w:r>
        <w:rPr>
          <w:b/>
          <w:sz w:val="24"/>
        </w:rPr>
        <w:t>–</w:t>
      </w:r>
      <w:r>
        <w:rPr>
          <w:b/>
          <w:spacing w:val="-1"/>
          <w:sz w:val="24"/>
        </w:rPr>
        <w:t xml:space="preserve"> </w:t>
      </w:r>
      <w:r>
        <w:rPr>
          <w:b/>
          <w:sz w:val="24"/>
        </w:rPr>
        <w:t>Integration</w:t>
      </w:r>
      <w:r>
        <w:rPr>
          <w:b/>
          <w:spacing w:val="-1"/>
          <w:sz w:val="24"/>
        </w:rPr>
        <w:t xml:space="preserve"> </w:t>
      </w:r>
      <w:r>
        <w:rPr>
          <w:b/>
          <w:sz w:val="24"/>
        </w:rPr>
        <w:t>testing</w:t>
      </w:r>
      <w:r>
        <w:rPr>
          <w:b/>
          <w:spacing w:val="-1"/>
          <w:sz w:val="24"/>
        </w:rPr>
        <w:t xml:space="preserve"> </w:t>
      </w:r>
      <w:r>
        <w:rPr>
          <w:b/>
          <w:sz w:val="24"/>
        </w:rPr>
        <w:t>Test</w:t>
      </w:r>
      <w:r>
        <w:rPr>
          <w:b/>
          <w:spacing w:val="-1"/>
          <w:sz w:val="24"/>
        </w:rPr>
        <w:t xml:space="preserve"> </w:t>
      </w:r>
      <w:r>
        <w:rPr>
          <w:b/>
          <w:spacing w:val="-4"/>
          <w:sz w:val="24"/>
        </w:rPr>
        <w:t>cases</w:t>
      </w:r>
    </w:p>
    <w:p w14:paraId="240DDD96" w14:textId="77777777" w:rsidR="00670E14" w:rsidRDefault="00670E14">
      <w:pPr>
        <w:pStyle w:val="BodyText"/>
        <w:spacing w:before="109"/>
        <w:rPr>
          <w:b/>
          <w:sz w:val="20"/>
        </w:rPr>
      </w:pP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1880"/>
        <w:gridCol w:w="2300"/>
        <w:gridCol w:w="1774"/>
        <w:gridCol w:w="1703"/>
        <w:gridCol w:w="1282"/>
      </w:tblGrid>
      <w:tr w:rsidR="005A530E" w14:paraId="2180ABAD" w14:textId="77777777" w:rsidTr="00593057">
        <w:trPr>
          <w:trHeight w:val="1134"/>
        </w:trPr>
        <w:tc>
          <w:tcPr>
            <w:tcW w:w="989" w:type="dxa"/>
            <w:vAlign w:val="center"/>
          </w:tcPr>
          <w:p w14:paraId="24BCE948" w14:textId="77777777" w:rsidR="005A530E" w:rsidRDefault="005A530E" w:rsidP="00593057">
            <w:pPr>
              <w:pStyle w:val="TableParagraph"/>
              <w:ind w:left="249" w:right="234" w:firstLine="26"/>
              <w:rPr>
                <w:b/>
                <w:sz w:val="24"/>
              </w:rPr>
            </w:pPr>
            <w:r>
              <w:rPr>
                <w:b/>
                <w:spacing w:val="-4"/>
                <w:sz w:val="24"/>
              </w:rPr>
              <w:t xml:space="preserve">Test Case </w:t>
            </w:r>
            <w:r>
              <w:rPr>
                <w:b/>
                <w:spacing w:val="-6"/>
                <w:sz w:val="24"/>
              </w:rPr>
              <w:t>Id</w:t>
            </w:r>
          </w:p>
        </w:tc>
        <w:tc>
          <w:tcPr>
            <w:tcW w:w="1880" w:type="dxa"/>
            <w:vAlign w:val="center"/>
          </w:tcPr>
          <w:p w14:paraId="7E4E4612" w14:textId="77777777" w:rsidR="005A530E" w:rsidRDefault="005A530E" w:rsidP="00593057">
            <w:pPr>
              <w:pStyle w:val="TableParagraph"/>
              <w:spacing w:line="275" w:lineRule="exact"/>
              <w:ind w:left="112"/>
              <w:rPr>
                <w:b/>
                <w:sz w:val="24"/>
              </w:rPr>
            </w:pPr>
            <w:r>
              <w:rPr>
                <w:b/>
                <w:sz w:val="24"/>
              </w:rPr>
              <w:t>Test</w:t>
            </w:r>
            <w:r>
              <w:rPr>
                <w:b/>
                <w:spacing w:val="-1"/>
                <w:sz w:val="24"/>
              </w:rPr>
              <w:t xml:space="preserve"> </w:t>
            </w:r>
            <w:r>
              <w:rPr>
                <w:b/>
                <w:sz w:val="24"/>
              </w:rPr>
              <w:t>Case</w:t>
            </w:r>
            <w:r>
              <w:rPr>
                <w:b/>
                <w:spacing w:val="-2"/>
                <w:sz w:val="24"/>
              </w:rPr>
              <w:t xml:space="preserve"> </w:t>
            </w:r>
            <w:r>
              <w:rPr>
                <w:b/>
                <w:spacing w:val="-4"/>
                <w:sz w:val="24"/>
              </w:rPr>
              <w:t>Name</w:t>
            </w:r>
          </w:p>
        </w:tc>
        <w:tc>
          <w:tcPr>
            <w:tcW w:w="2300" w:type="dxa"/>
            <w:vAlign w:val="center"/>
          </w:tcPr>
          <w:p w14:paraId="1BE3155B" w14:textId="77777777" w:rsidR="005A530E" w:rsidRDefault="005A530E" w:rsidP="00593057">
            <w:pPr>
              <w:pStyle w:val="TableParagraph"/>
              <w:ind w:left="556" w:right="23" w:firstLine="98"/>
              <w:rPr>
                <w:b/>
                <w:sz w:val="24"/>
              </w:rPr>
            </w:pPr>
            <w:r>
              <w:rPr>
                <w:b/>
                <w:sz w:val="24"/>
              </w:rPr>
              <w:t xml:space="preserve">Test Case </w:t>
            </w:r>
            <w:r>
              <w:rPr>
                <w:b/>
                <w:spacing w:val="-2"/>
                <w:sz w:val="24"/>
              </w:rPr>
              <w:t>Description</w:t>
            </w:r>
          </w:p>
        </w:tc>
        <w:tc>
          <w:tcPr>
            <w:tcW w:w="1774" w:type="dxa"/>
            <w:vAlign w:val="center"/>
          </w:tcPr>
          <w:p w14:paraId="71B6FE6D" w14:textId="77777777" w:rsidR="005A530E" w:rsidRDefault="005A530E" w:rsidP="00593057">
            <w:pPr>
              <w:pStyle w:val="TableParagraph"/>
              <w:ind w:left="514" w:right="398" w:hanging="99"/>
              <w:rPr>
                <w:b/>
                <w:sz w:val="24"/>
              </w:rPr>
            </w:pPr>
            <w:r>
              <w:rPr>
                <w:b/>
                <w:spacing w:val="-2"/>
                <w:sz w:val="24"/>
              </w:rPr>
              <w:t>Expected Output</w:t>
            </w:r>
          </w:p>
        </w:tc>
        <w:tc>
          <w:tcPr>
            <w:tcW w:w="1703" w:type="dxa"/>
            <w:vAlign w:val="center"/>
          </w:tcPr>
          <w:p w14:paraId="144B888C" w14:textId="77777777" w:rsidR="005A530E" w:rsidRDefault="005A530E" w:rsidP="00593057">
            <w:pPr>
              <w:pStyle w:val="TableParagraph"/>
              <w:ind w:left="478" w:right="460" w:firstLine="33"/>
              <w:rPr>
                <w:b/>
                <w:sz w:val="24"/>
              </w:rPr>
            </w:pPr>
            <w:r>
              <w:rPr>
                <w:b/>
                <w:spacing w:val="-2"/>
                <w:sz w:val="24"/>
              </w:rPr>
              <w:t>Actual Output</w:t>
            </w:r>
          </w:p>
        </w:tc>
        <w:tc>
          <w:tcPr>
            <w:tcW w:w="1282" w:type="dxa"/>
            <w:vAlign w:val="center"/>
          </w:tcPr>
          <w:p w14:paraId="30C21A88" w14:textId="77777777" w:rsidR="005A530E" w:rsidRDefault="005A530E" w:rsidP="00593057">
            <w:pPr>
              <w:pStyle w:val="TableParagraph"/>
              <w:spacing w:line="275" w:lineRule="exact"/>
              <w:ind w:left="9"/>
              <w:rPr>
                <w:b/>
                <w:sz w:val="24"/>
              </w:rPr>
            </w:pPr>
            <w:r>
              <w:rPr>
                <w:b/>
                <w:spacing w:val="-2"/>
                <w:sz w:val="24"/>
              </w:rPr>
              <w:t>Result</w:t>
            </w:r>
          </w:p>
        </w:tc>
      </w:tr>
      <w:tr w:rsidR="005A530E" w14:paraId="55CF778A" w14:textId="77777777" w:rsidTr="00593057">
        <w:trPr>
          <w:trHeight w:val="1134"/>
        </w:trPr>
        <w:tc>
          <w:tcPr>
            <w:tcW w:w="989" w:type="dxa"/>
            <w:vAlign w:val="center"/>
          </w:tcPr>
          <w:p w14:paraId="6046BE46" w14:textId="486AC7F1" w:rsidR="005A530E" w:rsidRDefault="005A530E" w:rsidP="00593057">
            <w:pPr>
              <w:pStyle w:val="TableParagraph"/>
              <w:spacing w:line="275" w:lineRule="exact"/>
              <w:ind w:left="13"/>
              <w:rPr>
                <w:sz w:val="24"/>
              </w:rPr>
            </w:pPr>
            <w:r>
              <w:t>TC03</w:t>
            </w:r>
          </w:p>
        </w:tc>
        <w:tc>
          <w:tcPr>
            <w:tcW w:w="1880" w:type="dxa"/>
            <w:vAlign w:val="center"/>
          </w:tcPr>
          <w:p w14:paraId="14FE66A3" w14:textId="6AC0E2F4" w:rsidR="005A530E" w:rsidRDefault="005A530E" w:rsidP="00593057">
            <w:pPr>
              <w:pStyle w:val="TableParagraph"/>
              <w:ind w:left="225" w:right="218" w:firstLine="1"/>
              <w:rPr>
                <w:sz w:val="24"/>
              </w:rPr>
            </w:pPr>
            <w:r>
              <w:t>Embedded Phishing File Upload</w:t>
            </w:r>
          </w:p>
        </w:tc>
        <w:tc>
          <w:tcPr>
            <w:tcW w:w="2300" w:type="dxa"/>
            <w:vAlign w:val="center"/>
          </w:tcPr>
          <w:p w14:paraId="7EB44192" w14:textId="2CB1DF76" w:rsidR="005A530E" w:rsidRDefault="005A530E" w:rsidP="00593057">
            <w:pPr>
              <w:pStyle w:val="TableParagraph"/>
              <w:ind w:left="112" w:right="101"/>
              <w:rPr>
                <w:sz w:val="24"/>
              </w:rPr>
            </w:pPr>
            <w:r>
              <w:t>Upload file containing phishing links (e.g., fake banking PDF).</w:t>
            </w:r>
          </w:p>
        </w:tc>
        <w:tc>
          <w:tcPr>
            <w:tcW w:w="1774" w:type="dxa"/>
            <w:vAlign w:val="center"/>
          </w:tcPr>
          <w:p w14:paraId="7EDB5F6F" w14:textId="3ED68DBB" w:rsidR="005A530E" w:rsidRPr="002A2929" w:rsidRDefault="005A530E" w:rsidP="00593057">
            <w:pPr>
              <w:jc w:val="center"/>
            </w:pPr>
            <w:r>
              <w:t>Detected as "Phishing File"</w:t>
            </w:r>
          </w:p>
        </w:tc>
        <w:tc>
          <w:tcPr>
            <w:tcW w:w="1703" w:type="dxa"/>
            <w:vAlign w:val="center"/>
          </w:tcPr>
          <w:p w14:paraId="40E90F0C" w14:textId="77E50A08" w:rsidR="005A530E" w:rsidRDefault="005A530E" w:rsidP="00593057">
            <w:pPr>
              <w:pStyle w:val="TableParagraph"/>
              <w:ind w:left="142" w:right="24" w:hanging="1"/>
              <w:rPr>
                <w:sz w:val="24"/>
              </w:rPr>
            </w:pPr>
            <w:r>
              <w:t>Detected as "Phishing File"</w:t>
            </w:r>
          </w:p>
        </w:tc>
        <w:tc>
          <w:tcPr>
            <w:tcW w:w="1282" w:type="dxa"/>
            <w:vAlign w:val="center"/>
          </w:tcPr>
          <w:p w14:paraId="47F32496" w14:textId="3BC8E781" w:rsidR="005A530E" w:rsidRDefault="005A530E" w:rsidP="00593057">
            <w:pPr>
              <w:pStyle w:val="TableParagraph"/>
              <w:spacing w:line="275" w:lineRule="exact"/>
              <w:ind w:left="9"/>
              <w:rPr>
                <w:sz w:val="24"/>
              </w:rPr>
            </w:pPr>
            <w:r>
              <w:t>Pass</w:t>
            </w:r>
          </w:p>
        </w:tc>
      </w:tr>
      <w:tr w:rsidR="005A530E" w14:paraId="321416C5" w14:textId="77777777" w:rsidTr="00593057">
        <w:trPr>
          <w:trHeight w:val="1134"/>
        </w:trPr>
        <w:tc>
          <w:tcPr>
            <w:tcW w:w="989" w:type="dxa"/>
            <w:vAlign w:val="center"/>
          </w:tcPr>
          <w:p w14:paraId="1329DC4D" w14:textId="5AC96AFB" w:rsidR="005A530E" w:rsidRDefault="005A530E" w:rsidP="00593057">
            <w:pPr>
              <w:pStyle w:val="TableParagraph"/>
              <w:spacing w:line="275" w:lineRule="exact"/>
              <w:ind w:left="13"/>
              <w:rPr>
                <w:sz w:val="24"/>
              </w:rPr>
            </w:pPr>
            <w:r>
              <w:t>TC04</w:t>
            </w:r>
          </w:p>
        </w:tc>
        <w:tc>
          <w:tcPr>
            <w:tcW w:w="1880" w:type="dxa"/>
            <w:vAlign w:val="center"/>
          </w:tcPr>
          <w:p w14:paraId="47F5306B" w14:textId="0E336D2C" w:rsidR="005A530E" w:rsidRDefault="005A530E" w:rsidP="00593057">
            <w:pPr>
              <w:pStyle w:val="TableParagraph"/>
              <w:ind w:left="508" w:right="278" w:hanging="221"/>
              <w:rPr>
                <w:sz w:val="24"/>
              </w:rPr>
            </w:pPr>
            <w:r>
              <w:t>Clean File Upload</w:t>
            </w:r>
          </w:p>
        </w:tc>
        <w:tc>
          <w:tcPr>
            <w:tcW w:w="2300" w:type="dxa"/>
            <w:vAlign w:val="center"/>
          </w:tcPr>
          <w:p w14:paraId="244F466D" w14:textId="3D396A44" w:rsidR="005A530E" w:rsidRDefault="005A530E" w:rsidP="00593057">
            <w:pPr>
              <w:pStyle w:val="TableParagraph"/>
              <w:spacing w:line="276" w:lineRule="exact"/>
              <w:ind w:left="114" w:right="103"/>
              <w:rPr>
                <w:sz w:val="24"/>
              </w:rPr>
            </w:pPr>
            <w:r>
              <w:t>Upload clean DOCX file with no links.</w:t>
            </w:r>
          </w:p>
        </w:tc>
        <w:tc>
          <w:tcPr>
            <w:tcW w:w="1774" w:type="dxa"/>
            <w:vAlign w:val="center"/>
          </w:tcPr>
          <w:p w14:paraId="104D7700" w14:textId="69863FD6" w:rsidR="005A530E" w:rsidRDefault="005A530E" w:rsidP="00593057">
            <w:pPr>
              <w:pStyle w:val="TableParagraph"/>
              <w:ind w:left="126" w:right="110" w:hanging="3"/>
              <w:rPr>
                <w:sz w:val="24"/>
              </w:rPr>
            </w:pPr>
            <w:r>
              <w:t>Detected as "Safe File"</w:t>
            </w:r>
          </w:p>
        </w:tc>
        <w:tc>
          <w:tcPr>
            <w:tcW w:w="1703" w:type="dxa"/>
            <w:vAlign w:val="center"/>
          </w:tcPr>
          <w:p w14:paraId="06DB05B5" w14:textId="235135F8" w:rsidR="005A530E" w:rsidRDefault="005A530E" w:rsidP="00593057">
            <w:pPr>
              <w:pStyle w:val="TableParagraph"/>
              <w:ind w:left="212" w:right="200" w:hanging="1"/>
              <w:rPr>
                <w:sz w:val="24"/>
              </w:rPr>
            </w:pPr>
            <w:r>
              <w:t>Detected as "Safe File"</w:t>
            </w:r>
          </w:p>
        </w:tc>
        <w:tc>
          <w:tcPr>
            <w:tcW w:w="1282" w:type="dxa"/>
            <w:vAlign w:val="center"/>
          </w:tcPr>
          <w:p w14:paraId="1B76A7E7" w14:textId="1CD4DA02" w:rsidR="005A530E" w:rsidRDefault="005A530E" w:rsidP="00593057">
            <w:pPr>
              <w:pStyle w:val="TableParagraph"/>
              <w:spacing w:line="275" w:lineRule="exact"/>
              <w:ind w:left="9"/>
              <w:rPr>
                <w:sz w:val="24"/>
              </w:rPr>
            </w:pPr>
            <w:r>
              <w:t>Pass</w:t>
            </w:r>
          </w:p>
        </w:tc>
      </w:tr>
      <w:tr w:rsidR="005A530E" w14:paraId="3584D1A0" w14:textId="77777777" w:rsidTr="00593057">
        <w:trPr>
          <w:trHeight w:val="1134"/>
        </w:trPr>
        <w:tc>
          <w:tcPr>
            <w:tcW w:w="989" w:type="dxa"/>
            <w:vAlign w:val="center"/>
          </w:tcPr>
          <w:p w14:paraId="47BA52D7" w14:textId="4B3AC26C" w:rsidR="005A530E" w:rsidRDefault="005A530E" w:rsidP="00593057">
            <w:pPr>
              <w:pStyle w:val="TableParagraph"/>
              <w:spacing w:line="275" w:lineRule="exact"/>
              <w:ind w:left="13"/>
            </w:pPr>
            <w:r>
              <w:t>TC05</w:t>
            </w:r>
          </w:p>
        </w:tc>
        <w:tc>
          <w:tcPr>
            <w:tcW w:w="1880" w:type="dxa"/>
            <w:vAlign w:val="center"/>
          </w:tcPr>
          <w:p w14:paraId="5208E2B0" w14:textId="7778DD1A" w:rsidR="005A530E" w:rsidRDefault="005A530E" w:rsidP="00593057">
            <w:pPr>
              <w:pStyle w:val="TableParagraph"/>
              <w:ind w:left="508" w:right="278" w:hanging="221"/>
            </w:pPr>
            <w:r>
              <w:t>Phishing Email Detection</w:t>
            </w:r>
          </w:p>
        </w:tc>
        <w:tc>
          <w:tcPr>
            <w:tcW w:w="2300" w:type="dxa"/>
            <w:vAlign w:val="center"/>
          </w:tcPr>
          <w:p w14:paraId="39ED58F3" w14:textId="5C94FC3A" w:rsidR="005A530E" w:rsidRDefault="005A530E" w:rsidP="00593057">
            <w:pPr>
              <w:pStyle w:val="TableParagraph"/>
              <w:spacing w:line="276" w:lineRule="exact"/>
              <w:ind w:left="114" w:right="103"/>
            </w:pPr>
            <w:r>
              <w:t>Analyze phishing email pretending to be from PayPal.</w:t>
            </w:r>
          </w:p>
        </w:tc>
        <w:tc>
          <w:tcPr>
            <w:tcW w:w="1774" w:type="dxa"/>
            <w:vAlign w:val="center"/>
          </w:tcPr>
          <w:p w14:paraId="617A220A" w14:textId="571D3EF9" w:rsidR="005A530E" w:rsidRDefault="005A530E" w:rsidP="00593057">
            <w:pPr>
              <w:pStyle w:val="TableParagraph"/>
              <w:ind w:left="126" w:right="110" w:hanging="3"/>
            </w:pPr>
            <w:r>
              <w:t>Detected as "Phishing Email"</w:t>
            </w:r>
          </w:p>
        </w:tc>
        <w:tc>
          <w:tcPr>
            <w:tcW w:w="1703" w:type="dxa"/>
            <w:vAlign w:val="center"/>
          </w:tcPr>
          <w:p w14:paraId="2578C994" w14:textId="2C746EDA" w:rsidR="005A530E" w:rsidRDefault="005A530E" w:rsidP="00593057">
            <w:pPr>
              <w:pStyle w:val="TableParagraph"/>
              <w:ind w:left="212" w:right="200" w:hanging="1"/>
            </w:pPr>
            <w:r>
              <w:t>Detected as "Phishing Email"</w:t>
            </w:r>
          </w:p>
        </w:tc>
        <w:tc>
          <w:tcPr>
            <w:tcW w:w="1282" w:type="dxa"/>
            <w:vAlign w:val="center"/>
          </w:tcPr>
          <w:p w14:paraId="25D9F47B" w14:textId="2A99DE15" w:rsidR="005A530E" w:rsidRDefault="005A530E" w:rsidP="00593057">
            <w:pPr>
              <w:pStyle w:val="TableParagraph"/>
              <w:spacing w:line="275" w:lineRule="exact"/>
              <w:ind w:left="9"/>
            </w:pPr>
            <w:r>
              <w:t>Pass</w:t>
            </w:r>
          </w:p>
        </w:tc>
      </w:tr>
      <w:tr w:rsidR="005A530E" w14:paraId="3C25BF35" w14:textId="77777777" w:rsidTr="00593057">
        <w:trPr>
          <w:trHeight w:val="1134"/>
        </w:trPr>
        <w:tc>
          <w:tcPr>
            <w:tcW w:w="989" w:type="dxa"/>
            <w:vAlign w:val="center"/>
          </w:tcPr>
          <w:p w14:paraId="436AB0C8" w14:textId="7A30A449" w:rsidR="005A530E" w:rsidRDefault="005A530E" w:rsidP="00593057">
            <w:pPr>
              <w:pStyle w:val="TableParagraph"/>
              <w:spacing w:line="275" w:lineRule="exact"/>
              <w:ind w:left="13"/>
            </w:pPr>
            <w:r>
              <w:t>TC06</w:t>
            </w:r>
          </w:p>
        </w:tc>
        <w:tc>
          <w:tcPr>
            <w:tcW w:w="1880" w:type="dxa"/>
            <w:vAlign w:val="center"/>
          </w:tcPr>
          <w:p w14:paraId="6F0CB156" w14:textId="33471B68" w:rsidR="005A530E" w:rsidRDefault="005A530E" w:rsidP="00593057">
            <w:pPr>
              <w:pStyle w:val="TableParagraph"/>
              <w:ind w:left="508" w:right="278" w:hanging="221"/>
            </w:pPr>
            <w:r>
              <w:t>Safe Email Analysis</w:t>
            </w:r>
          </w:p>
        </w:tc>
        <w:tc>
          <w:tcPr>
            <w:tcW w:w="2300" w:type="dxa"/>
            <w:vAlign w:val="center"/>
          </w:tcPr>
          <w:p w14:paraId="54FC116C" w14:textId="1293D880" w:rsidR="005A530E" w:rsidRDefault="005A530E" w:rsidP="00593057">
            <w:pPr>
              <w:pStyle w:val="TableParagraph"/>
              <w:spacing w:line="276" w:lineRule="exact"/>
              <w:ind w:left="114" w:right="103"/>
            </w:pPr>
            <w:r>
              <w:t>Analyze genuine email from a trusted source.</w:t>
            </w:r>
          </w:p>
        </w:tc>
        <w:tc>
          <w:tcPr>
            <w:tcW w:w="1774" w:type="dxa"/>
            <w:vAlign w:val="center"/>
          </w:tcPr>
          <w:p w14:paraId="65354CB3" w14:textId="14CB083B" w:rsidR="005A530E" w:rsidRDefault="005A530E" w:rsidP="00593057">
            <w:pPr>
              <w:pStyle w:val="TableParagraph"/>
              <w:ind w:left="126" w:right="110" w:hanging="3"/>
            </w:pPr>
            <w:r>
              <w:t>Detected as "Safe Email"</w:t>
            </w:r>
          </w:p>
        </w:tc>
        <w:tc>
          <w:tcPr>
            <w:tcW w:w="1703" w:type="dxa"/>
            <w:vAlign w:val="center"/>
          </w:tcPr>
          <w:p w14:paraId="48CC6184" w14:textId="54434CA7" w:rsidR="005A530E" w:rsidRDefault="005A530E" w:rsidP="00593057">
            <w:pPr>
              <w:pStyle w:val="TableParagraph"/>
              <w:ind w:left="212" w:right="200" w:hanging="1"/>
            </w:pPr>
            <w:r>
              <w:t>Detected as "Safe Email"</w:t>
            </w:r>
          </w:p>
        </w:tc>
        <w:tc>
          <w:tcPr>
            <w:tcW w:w="1282" w:type="dxa"/>
            <w:vAlign w:val="center"/>
          </w:tcPr>
          <w:p w14:paraId="63C5F3C5" w14:textId="24882838" w:rsidR="005A530E" w:rsidRDefault="005A530E" w:rsidP="00593057">
            <w:pPr>
              <w:pStyle w:val="TableParagraph"/>
              <w:spacing w:line="275" w:lineRule="exact"/>
              <w:ind w:left="9"/>
            </w:pPr>
            <w:r>
              <w:t>Pass</w:t>
            </w:r>
          </w:p>
        </w:tc>
      </w:tr>
    </w:tbl>
    <w:p w14:paraId="4F9F5A73" w14:textId="77777777" w:rsidR="005A530E" w:rsidRDefault="005A530E" w:rsidP="005A530E">
      <w:pPr>
        <w:pStyle w:val="Heading4"/>
        <w:ind w:left="0" w:firstLine="0"/>
        <w:jc w:val="left"/>
      </w:pPr>
    </w:p>
    <w:p w14:paraId="4A5D7D74" w14:textId="10EE2FC7" w:rsidR="00670E14" w:rsidRDefault="00E323A1" w:rsidP="0053342F">
      <w:pPr>
        <w:pStyle w:val="Heading4"/>
        <w:numPr>
          <w:ilvl w:val="2"/>
          <w:numId w:val="60"/>
        </w:numPr>
        <w:tabs>
          <w:tab w:val="left" w:pos="1126"/>
        </w:tabs>
        <w:spacing w:before="202"/>
      </w:pPr>
      <w:r w:rsidRPr="00D55CC4">
        <w:t xml:space="preserve"> </w:t>
      </w:r>
      <w:r>
        <w:t>System</w:t>
      </w:r>
      <w:r w:rsidRPr="00D55CC4">
        <w:t xml:space="preserve"> Testing</w:t>
      </w:r>
    </w:p>
    <w:p w14:paraId="7FA2AC9E" w14:textId="77777777" w:rsidR="00670E14" w:rsidRDefault="00670E14">
      <w:pPr>
        <w:pStyle w:val="BodyText"/>
        <w:spacing w:before="37"/>
        <w:rPr>
          <w:b/>
          <w:sz w:val="28"/>
        </w:rPr>
      </w:pPr>
    </w:p>
    <w:p w14:paraId="4F036C7C" w14:textId="77777777" w:rsidR="00C30E08" w:rsidRDefault="00C30E08">
      <w:pPr>
        <w:pStyle w:val="BodyText"/>
        <w:ind w:left="708"/>
        <w:sectPr w:rsidR="00C30E08" w:rsidSect="00B0572E">
          <w:headerReference w:type="default" r:id="rId67"/>
          <w:footerReference w:type="default" r:id="rId68"/>
          <w:pgSz w:w="11910" w:h="16840"/>
          <w:pgMar w:top="940" w:right="853" w:bottom="1100" w:left="566" w:header="576" w:footer="918" w:gutter="0"/>
          <w:pgNumType w:start="76"/>
          <w:cols w:space="720"/>
        </w:sectPr>
      </w:pPr>
    </w:p>
    <w:p w14:paraId="1EC535AB" w14:textId="738F1041" w:rsidR="00670E14" w:rsidRDefault="00E323A1">
      <w:pPr>
        <w:pStyle w:val="BodyText"/>
        <w:ind w:left="708"/>
      </w:pPr>
      <w:proofErr w:type="gramStart"/>
      <w:r>
        <w:lastRenderedPageBreak/>
        <w:t>The</w:t>
      </w:r>
      <w:r w:rsidR="00C30E08">
        <w:rPr>
          <w:spacing w:val="-5"/>
        </w:rPr>
        <w:t xml:space="preserve"> </w:t>
      </w:r>
      <w:r>
        <w:t>table</w:t>
      </w:r>
      <w:proofErr w:type="gramEnd"/>
      <w:r>
        <w:rPr>
          <w:spacing w:val="-1"/>
        </w:rPr>
        <w:t xml:space="preserve"> </w:t>
      </w:r>
      <w:r>
        <w:t>6.3 gives information about</w:t>
      </w:r>
      <w:r>
        <w:rPr>
          <w:spacing w:val="-1"/>
        </w:rPr>
        <w:t xml:space="preserve"> </w:t>
      </w:r>
      <w:r>
        <w:t>the test cases and their</w:t>
      </w:r>
      <w:r>
        <w:rPr>
          <w:spacing w:val="-2"/>
        </w:rPr>
        <w:t xml:space="preserve"> </w:t>
      </w:r>
      <w:r>
        <w:t>results of the</w:t>
      </w:r>
      <w:r>
        <w:rPr>
          <w:spacing w:val="1"/>
        </w:rPr>
        <w:t xml:space="preserve"> </w:t>
      </w:r>
      <w:r>
        <w:t xml:space="preserve">System </w:t>
      </w:r>
      <w:r>
        <w:rPr>
          <w:spacing w:val="-2"/>
        </w:rPr>
        <w:t>testing.</w:t>
      </w:r>
    </w:p>
    <w:p w14:paraId="0EA895CD" w14:textId="77777777" w:rsidR="00670E14" w:rsidRDefault="00670E14">
      <w:pPr>
        <w:pStyle w:val="BodyText"/>
        <w:spacing w:before="63"/>
      </w:pPr>
    </w:p>
    <w:p w14:paraId="7487812F" w14:textId="45F4F96C" w:rsidR="00670E14" w:rsidRDefault="00E323A1">
      <w:pPr>
        <w:ind w:left="3870"/>
        <w:rPr>
          <w:b/>
          <w:sz w:val="24"/>
        </w:rPr>
      </w:pPr>
      <w:r>
        <w:rPr>
          <w:b/>
          <w:sz w:val="24"/>
        </w:rPr>
        <w:t>Table</w:t>
      </w:r>
      <w:r>
        <w:rPr>
          <w:b/>
          <w:spacing w:val="-1"/>
          <w:sz w:val="24"/>
        </w:rPr>
        <w:t xml:space="preserve"> </w:t>
      </w:r>
      <w:r>
        <w:rPr>
          <w:b/>
          <w:sz w:val="24"/>
        </w:rPr>
        <w:t>6.</w:t>
      </w:r>
      <w:r w:rsidR="00D55CC4">
        <w:rPr>
          <w:b/>
          <w:sz w:val="24"/>
        </w:rPr>
        <w:t>2.3</w:t>
      </w:r>
      <w:r>
        <w:rPr>
          <w:b/>
          <w:spacing w:val="-1"/>
          <w:sz w:val="24"/>
        </w:rPr>
        <w:t xml:space="preserve"> </w:t>
      </w:r>
      <w:r>
        <w:rPr>
          <w:b/>
          <w:sz w:val="24"/>
        </w:rPr>
        <w:t>–</w:t>
      </w:r>
      <w:r>
        <w:rPr>
          <w:b/>
          <w:spacing w:val="-1"/>
          <w:sz w:val="24"/>
        </w:rPr>
        <w:t xml:space="preserve"> </w:t>
      </w:r>
      <w:r>
        <w:rPr>
          <w:b/>
          <w:sz w:val="24"/>
        </w:rPr>
        <w:t>System testing</w:t>
      </w:r>
      <w:r>
        <w:rPr>
          <w:b/>
          <w:spacing w:val="-1"/>
          <w:sz w:val="24"/>
        </w:rPr>
        <w:t xml:space="preserve"> </w:t>
      </w:r>
      <w:r>
        <w:rPr>
          <w:b/>
          <w:sz w:val="24"/>
        </w:rPr>
        <w:t xml:space="preserve">Test </w:t>
      </w:r>
      <w:r>
        <w:rPr>
          <w:b/>
          <w:spacing w:val="-4"/>
          <w:sz w:val="24"/>
        </w:rPr>
        <w:t>cases</w:t>
      </w:r>
    </w:p>
    <w:tbl>
      <w:tblPr>
        <w:tblpPr w:leftFromText="180" w:rightFromText="180" w:vertAnchor="text" w:horzAnchor="margin" w:tblpXSpec="center" w:tblpY="24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4"/>
        <w:gridCol w:w="1585"/>
        <w:gridCol w:w="2300"/>
        <w:gridCol w:w="1773"/>
        <w:gridCol w:w="1984"/>
        <w:gridCol w:w="1002"/>
      </w:tblGrid>
      <w:tr w:rsidR="00593057" w14:paraId="1AE44AA5" w14:textId="77777777" w:rsidTr="00593057">
        <w:trPr>
          <w:trHeight w:val="1134"/>
        </w:trPr>
        <w:tc>
          <w:tcPr>
            <w:tcW w:w="1284" w:type="dxa"/>
            <w:vAlign w:val="center"/>
          </w:tcPr>
          <w:p w14:paraId="273560AD" w14:textId="77777777" w:rsidR="00593057" w:rsidRDefault="00593057" w:rsidP="00593057">
            <w:pPr>
              <w:pStyle w:val="TableParagraph"/>
              <w:spacing w:before="1"/>
              <w:ind w:left="530" w:right="131" w:hanging="382"/>
              <w:rPr>
                <w:b/>
                <w:sz w:val="24"/>
              </w:rPr>
            </w:pPr>
            <w:r>
              <w:rPr>
                <w:b/>
                <w:sz w:val="24"/>
              </w:rPr>
              <w:t>Test</w:t>
            </w:r>
            <w:r>
              <w:rPr>
                <w:b/>
                <w:spacing w:val="-15"/>
                <w:sz w:val="24"/>
              </w:rPr>
              <w:t xml:space="preserve"> </w:t>
            </w:r>
            <w:r>
              <w:rPr>
                <w:b/>
                <w:sz w:val="24"/>
              </w:rPr>
              <w:t xml:space="preserve">Case </w:t>
            </w:r>
            <w:r>
              <w:rPr>
                <w:b/>
                <w:spacing w:val="-6"/>
                <w:sz w:val="24"/>
              </w:rPr>
              <w:t>Id</w:t>
            </w:r>
          </w:p>
        </w:tc>
        <w:tc>
          <w:tcPr>
            <w:tcW w:w="1585" w:type="dxa"/>
            <w:vAlign w:val="center"/>
          </w:tcPr>
          <w:p w14:paraId="45CAA44A" w14:textId="77777777" w:rsidR="00593057" w:rsidRDefault="00593057" w:rsidP="00593057">
            <w:pPr>
              <w:pStyle w:val="TableParagraph"/>
              <w:spacing w:before="1"/>
              <w:ind w:left="494" w:right="279" w:hanging="197"/>
              <w:rPr>
                <w:b/>
                <w:sz w:val="24"/>
              </w:rPr>
            </w:pPr>
            <w:r>
              <w:rPr>
                <w:b/>
                <w:sz w:val="24"/>
              </w:rPr>
              <w:t>Test</w:t>
            </w:r>
            <w:r>
              <w:rPr>
                <w:b/>
                <w:spacing w:val="-15"/>
                <w:sz w:val="24"/>
              </w:rPr>
              <w:t xml:space="preserve"> </w:t>
            </w:r>
            <w:r>
              <w:rPr>
                <w:b/>
                <w:sz w:val="24"/>
              </w:rPr>
              <w:t xml:space="preserve">Case </w:t>
            </w:r>
            <w:r>
              <w:rPr>
                <w:b/>
                <w:spacing w:val="-4"/>
                <w:sz w:val="24"/>
              </w:rPr>
              <w:t>Name</w:t>
            </w:r>
          </w:p>
        </w:tc>
        <w:tc>
          <w:tcPr>
            <w:tcW w:w="2300" w:type="dxa"/>
            <w:vAlign w:val="center"/>
          </w:tcPr>
          <w:p w14:paraId="0A0D83C0" w14:textId="77777777" w:rsidR="00593057" w:rsidRDefault="00593057" w:rsidP="00593057">
            <w:pPr>
              <w:pStyle w:val="TableParagraph"/>
              <w:spacing w:before="1"/>
              <w:ind w:left="556" w:right="23" w:firstLine="98"/>
              <w:rPr>
                <w:b/>
                <w:sz w:val="24"/>
              </w:rPr>
            </w:pPr>
            <w:r>
              <w:rPr>
                <w:b/>
                <w:sz w:val="24"/>
              </w:rPr>
              <w:t xml:space="preserve">Test Case </w:t>
            </w:r>
            <w:r>
              <w:rPr>
                <w:b/>
                <w:spacing w:val="-2"/>
                <w:sz w:val="24"/>
              </w:rPr>
              <w:t>Description</w:t>
            </w:r>
          </w:p>
        </w:tc>
        <w:tc>
          <w:tcPr>
            <w:tcW w:w="1773" w:type="dxa"/>
            <w:vAlign w:val="center"/>
          </w:tcPr>
          <w:p w14:paraId="4384208F" w14:textId="77777777" w:rsidR="00593057" w:rsidRDefault="00593057" w:rsidP="00593057">
            <w:pPr>
              <w:pStyle w:val="TableParagraph"/>
              <w:spacing w:before="1"/>
              <w:ind w:left="450" w:right="332" w:hanging="101"/>
              <w:rPr>
                <w:b/>
                <w:sz w:val="24"/>
              </w:rPr>
            </w:pPr>
            <w:r>
              <w:rPr>
                <w:b/>
                <w:spacing w:val="-2"/>
                <w:sz w:val="24"/>
              </w:rPr>
              <w:t>Expected Output</w:t>
            </w:r>
          </w:p>
        </w:tc>
        <w:tc>
          <w:tcPr>
            <w:tcW w:w="1984" w:type="dxa"/>
            <w:vAlign w:val="center"/>
          </w:tcPr>
          <w:p w14:paraId="3EE1F68D" w14:textId="77777777" w:rsidR="00593057" w:rsidRDefault="00593057" w:rsidP="00593057">
            <w:pPr>
              <w:pStyle w:val="TableParagraph"/>
              <w:spacing w:before="1"/>
              <w:ind w:left="147"/>
              <w:rPr>
                <w:b/>
                <w:sz w:val="24"/>
              </w:rPr>
            </w:pPr>
            <w:r>
              <w:rPr>
                <w:b/>
                <w:sz w:val="24"/>
              </w:rPr>
              <w:t>Actual</w:t>
            </w:r>
          </w:p>
          <w:p w14:paraId="7DBC4893" w14:textId="77777777" w:rsidR="00593057" w:rsidRDefault="00593057" w:rsidP="00593057">
            <w:pPr>
              <w:pStyle w:val="TableParagraph"/>
              <w:spacing w:before="1"/>
              <w:ind w:left="147"/>
              <w:rPr>
                <w:b/>
                <w:sz w:val="24"/>
              </w:rPr>
            </w:pPr>
            <w:r>
              <w:rPr>
                <w:b/>
                <w:spacing w:val="-2"/>
                <w:sz w:val="24"/>
              </w:rPr>
              <w:t xml:space="preserve"> Output</w:t>
            </w:r>
          </w:p>
        </w:tc>
        <w:tc>
          <w:tcPr>
            <w:tcW w:w="1002" w:type="dxa"/>
            <w:vAlign w:val="center"/>
          </w:tcPr>
          <w:p w14:paraId="3B3928F0" w14:textId="77777777" w:rsidR="00593057" w:rsidRDefault="00593057" w:rsidP="00593057">
            <w:pPr>
              <w:pStyle w:val="TableParagraph"/>
              <w:spacing w:before="1"/>
              <w:ind w:left="5"/>
              <w:rPr>
                <w:b/>
                <w:sz w:val="24"/>
              </w:rPr>
            </w:pPr>
            <w:r>
              <w:rPr>
                <w:b/>
                <w:spacing w:val="-2"/>
                <w:sz w:val="24"/>
              </w:rPr>
              <w:t>Result</w:t>
            </w:r>
          </w:p>
        </w:tc>
      </w:tr>
      <w:tr w:rsidR="00593057" w14:paraId="4B295CC9" w14:textId="77777777" w:rsidTr="00593057">
        <w:trPr>
          <w:trHeight w:val="1134"/>
        </w:trPr>
        <w:tc>
          <w:tcPr>
            <w:tcW w:w="1284" w:type="dxa"/>
            <w:vAlign w:val="center"/>
          </w:tcPr>
          <w:p w14:paraId="43104C0C" w14:textId="77777777" w:rsidR="00593057" w:rsidRDefault="00593057" w:rsidP="00593057">
            <w:pPr>
              <w:pStyle w:val="TableParagraph"/>
              <w:spacing w:line="275" w:lineRule="exact"/>
              <w:ind w:left="11"/>
              <w:rPr>
                <w:sz w:val="24"/>
              </w:rPr>
            </w:pPr>
            <w:r>
              <w:t>TC10</w:t>
            </w:r>
          </w:p>
        </w:tc>
        <w:tc>
          <w:tcPr>
            <w:tcW w:w="1585" w:type="dxa"/>
            <w:vAlign w:val="center"/>
          </w:tcPr>
          <w:p w14:paraId="6342335C" w14:textId="77777777" w:rsidR="00593057" w:rsidRDefault="00593057" w:rsidP="00593057">
            <w:pPr>
              <w:pStyle w:val="TableParagraph"/>
              <w:spacing w:line="275" w:lineRule="exact"/>
              <w:ind w:left="14" w:right="6"/>
              <w:rPr>
                <w:sz w:val="24"/>
              </w:rPr>
            </w:pPr>
            <w:r>
              <w:t>Admin Login with Valid Credentials</w:t>
            </w:r>
          </w:p>
        </w:tc>
        <w:tc>
          <w:tcPr>
            <w:tcW w:w="2300" w:type="dxa"/>
            <w:vAlign w:val="center"/>
          </w:tcPr>
          <w:p w14:paraId="7DB949CD" w14:textId="77777777" w:rsidR="00593057" w:rsidRDefault="00593057" w:rsidP="00593057">
            <w:pPr>
              <w:pStyle w:val="TableParagraph"/>
              <w:ind w:left="112" w:right="101"/>
              <w:rPr>
                <w:sz w:val="24"/>
              </w:rPr>
            </w:pPr>
            <w:r>
              <w:t>Admin login with correct username and password.</w:t>
            </w:r>
          </w:p>
        </w:tc>
        <w:tc>
          <w:tcPr>
            <w:tcW w:w="1773" w:type="dxa"/>
            <w:vAlign w:val="center"/>
          </w:tcPr>
          <w:p w14:paraId="48514791" w14:textId="77777777" w:rsidR="00593057" w:rsidRDefault="00593057" w:rsidP="00593057">
            <w:pPr>
              <w:pStyle w:val="TableParagraph"/>
              <w:ind w:left="476" w:right="288" w:hanging="171"/>
              <w:rPr>
                <w:sz w:val="24"/>
              </w:rPr>
            </w:pPr>
            <w:r>
              <w:t>Access Admin Dashboard</w:t>
            </w:r>
          </w:p>
        </w:tc>
        <w:tc>
          <w:tcPr>
            <w:tcW w:w="1984" w:type="dxa"/>
            <w:vAlign w:val="center"/>
          </w:tcPr>
          <w:p w14:paraId="71335685" w14:textId="77777777" w:rsidR="00593057" w:rsidRDefault="00593057" w:rsidP="00593057">
            <w:pPr>
              <w:pStyle w:val="TableParagraph"/>
              <w:ind w:left="543" w:right="358" w:hanging="168"/>
              <w:rPr>
                <w:sz w:val="24"/>
              </w:rPr>
            </w:pPr>
            <w:r>
              <w:t>Access Admin Dashboard</w:t>
            </w:r>
          </w:p>
        </w:tc>
        <w:tc>
          <w:tcPr>
            <w:tcW w:w="1002" w:type="dxa"/>
            <w:vAlign w:val="center"/>
          </w:tcPr>
          <w:p w14:paraId="598B2C25" w14:textId="77777777" w:rsidR="00593057" w:rsidRDefault="00593057" w:rsidP="00593057">
            <w:pPr>
              <w:pStyle w:val="TableParagraph"/>
              <w:spacing w:line="275" w:lineRule="exact"/>
              <w:ind w:left="5" w:right="1"/>
              <w:rPr>
                <w:sz w:val="24"/>
              </w:rPr>
            </w:pPr>
            <w:r>
              <w:t>Pass</w:t>
            </w:r>
          </w:p>
        </w:tc>
      </w:tr>
      <w:tr w:rsidR="00593057" w14:paraId="5DADD8ED" w14:textId="77777777" w:rsidTr="00593057">
        <w:trPr>
          <w:trHeight w:val="1134"/>
        </w:trPr>
        <w:tc>
          <w:tcPr>
            <w:tcW w:w="1284" w:type="dxa"/>
            <w:vAlign w:val="center"/>
          </w:tcPr>
          <w:p w14:paraId="0CD96097" w14:textId="77777777" w:rsidR="00593057" w:rsidRDefault="00593057" w:rsidP="00593057">
            <w:pPr>
              <w:pStyle w:val="TableParagraph"/>
              <w:spacing w:before="1"/>
              <w:ind w:left="11"/>
              <w:rPr>
                <w:sz w:val="24"/>
              </w:rPr>
            </w:pPr>
            <w:r>
              <w:t>TC11</w:t>
            </w:r>
          </w:p>
        </w:tc>
        <w:tc>
          <w:tcPr>
            <w:tcW w:w="1585" w:type="dxa"/>
            <w:vAlign w:val="center"/>
          </w:tcPr>
          <w:p w14:paraId="0A5B44F8" w14:textId="77777777" w:rsidR="00593057" w:rsidRDefault="00593057" w:rsidP="00593057">
            <w:pPr>
              <w:pStyle w:val="TableParagraph"/>
              <w:spacing w:before="1"/>
              <w:ind w:left="333" w:right="279" w:hanging="5"/>
              <w:rPr>
                <w:sz w:val="24"/>
              </w:rPr>
            </w:pPr>
            <w:r>
              <w:t>Admin Login with Invalid Credential</w:t>
            </w:r>
          </w:p>
        </w:tc>
        <w:tc>
          <w:tcPr>
            <w:tcW w:w="2300" w:type="dxa"/>
            <w:vAlign w:val="center"/>
          </w:tcPr>
          <w:p w14:paraId="6A7195D7" w14:textId="77777777" w:rsidR="00593057" w:rsidRDefault="00593057" w:rsidP="00593057">
            <w:pPr>
              <w:pStyle w:val="TableParagraph"/>
              <w:spacing w:before="1"/>
              <w:ind w:left="198" w:right="186" w:hanging="3"/>
              <w:rPr>
                <w:sz w:val="24"/>
              </w:rPr>
            </w:pPr>
            <w:r>
              <w:t xml:space="preserve">Admin </w:t>
            </w:r>
            <w:proofErr w:type="gramStart"/>
            <w:r>
              <w:t>login</w:t>
            </w:r>
            <w:proofErr w:type="gramEnd"/>
            <w:r>
              <w:t xml:space="preserve"> attempt with wrong credentials.</w:t>
            </w:r>
          </w:p>
        </w:tc>
        <w:tc>
          <w:tcPr>
            <w:tcW w:w="1773" w:type="dxa"/>
            <w:vAlign w:val="center"/>
          </w:tcPr>
          <w:p w14:paraId="228E3857" w14:textId="77777777" w:rsidR="00593057" w:rsidRDefault="00593057" w:rsidP="00593057">
            <w:pPr>
              <w:pStyle w:val="TableParagraph"/>
              <w:spacing w:before="1"/>
              <w:ind w:left="116" w:right="100"/>
              <w:rPr>
                <w:sz w:val="24"/>
              </w:rPr>
            </w:pPr>
            <w:r>
              <w:t>Show "Access Denied"</w:t>
            </w:r>
          </w:p>
        </w:tc>
        <w:tc>
          <w:tcPr>
            <w:tcW w:w="1984" w:type="dxa"/>
            <w:vAlign w:val="center"/>
          </w:tcPr>
          <w:p w14:paraId="45143646" w14:textId="77777777" w:rsidR="00593057" w:rsidRDefault="00593057" w:rsidP="00593057">
            <w:pPr>
              <w:pStyle w:val="TableParagraph"/>
              <w:spacing w:before="1"/>
              <w:ind w:left="156" w:right="142"/>
              <w:rPr>
                <w:sz w:val="24"/>
              </w:rPr>
            </w:pPr>
            <w:r>
              <w:t>Show "Access Denied"</w:t>
            </w:r>
          </w:p>
        </w:tc>
        <w:tc>
          <w:tcPr>
            <w:tcW w:w="1002" w:type="dxa"/>
            <w:vAlign w:val="center"/>
          </w:tcPr>
          <w:p w14:paraId="3372FF03" w14:textId="77777777" w:rsidR="00593057" w:rsidRDefault="00593057" w:rsidP="00593057">
            <w:pPr>
              <w:pStyle w:val="TableParagraph"/>
              <w:spacing w:before="1"/>
              <w:ind w:left="5" w:right="1"/>
              <w:rPr>
                <w:sz w:val="24"/>
              </w:rPr>
            </w:pPr>
            <w:r>
              <w:t>Pass</w:t>
            </w:r>
          </w:p>
        </w:tc>
      </w:tr>
    </w:tbl>
    <w:p w14:paraId="76125C21" w14:textId="77777777" w:rsidR="00593057" w:rsidRDefault="00593057" w:rsidP="00593057">
      <w:pPr>
        <w:pStyle w:val="BodyText"/>
        <w:spacing w:before="107"/>
        <w:ind w:left="142" w:hanging="142"/>
        <w:rPr>
          <w:bCs/>
          <w:sz w:val="20"/>
          <w:lang w:val="en-IN"/>
        </w:rPr>
      </w:pPr>
    </w:p>
    <w:p w14:paraId="4BB1675C" w14:textId="2E3D05C0" w:rsidR="00593057" w:rsidRPr="00593057" w:rsidRDefault="00593057" w:rsidP="00CC675F">
      <w:pPr>
        <w:pStyle w:val="BodyText"/>
        <w:spacing w:before="202" w:line="360" w:lineRule="auto"/>
        <w:ind w:left="567" w:right="137"/>
        <w:jc w:val="both"/>
        <w:rPr>
          <w:lang w:val="en-IN"/>
        </w:rPr>
      </w:pPr>
      <w:r w:rsidRPr="00593057">
        <w:rPr>
          <w:lang w:val="en-IN"/>
        </w:rPr>
        <w:t>The testing phase for the URL-based phishing detection system was conducted in three key stages: Unit Testing, Integration Testing, and System Testing. Each stage focused on validating different aspects of the system, from individual components to the complete solution, ensuring the system’s accuracy, reliability, and security before deployment. The following points summarize the key outcomes of these testing stages:</w:t>
      </w:r>
    </w:p>
    <w:p w14:paraId="6FD719CC" w14:textId="77777777" w:rsidR="00593057" w:rsidRPr="00593057" w:rsidRDefault="00593057" w:rsidP="0053342F">
      <w:pPr>
        <w:pStyle w:val="BodyText"/>
        <w:numPr>
          <w:ilvl w:val="0"/>
          <w:numId w:val="59"/>
        </w:numPr>
        <w:spacing w:before="202" w:line="360" w:lineRule="auto"/>
        <w:ind w:right="137"/>
        <w:jc w:val="both"/>
        <w:rPr>
          <w:lang w:val="en-IN"/>
        </w:rPr>
      </w:pPr>
      <w:r w:rsidRPr="00593057">
        <w:rPr>
          <w:lang w:val="en-IN"/>
        </w:rPr>
        <w:t>Unit Testing verified the fundamental functionalities such as detecting phishing and safe URLs, handling invalid URL inputs, enforcing file upload size limits, and implementing AI fallback during API failures. All unit tests passed successfully, confirming the robustness of individual modules.</w:t>
      </w:r>
    </w:p>
    <w:p w14:paraId="2A059E19" w14:textId="77777777" w:rsidR="00593057" w:rsidRPr="00593057" w:rsidRDefault="00593057" w:rsidP="0053342F">
      <w:pPr>
        <w:pStyle w:val="BodyText"/>
        <w:numPr>
          <w:ilvl w:val="0"/>
          <w:numId w:val="59"/>
        </w:numPr>
        <w:spacing w:before="202" w:line="360" w:lineRule="auto"/>
        <w:ind w:right="137"/>
        <w:jc w:val="both"/>
        <w:rPr>
          <w:lang w:val="en-IN"/>
        </w:rPr>
      </w:pPr>
      <w:r w:rsidRPr="00593057">
        <w:rPr>
          <w:lang w:val="en-IN"/>
        </w:rPr>
        <w:t>Integration Testing focused on assessing how different modules work together by testing the detection of phishing and safe files and emails. This included scenarios like phishing files embedded in documents and phishing emails mimicking trusted sources. The system accurately identified all such cases, and integration tests passed without any errors.</w:t>
      </w:r>
    </w:p>
    <w:p w14:paraId="69A61A22" w14:textId="1A80D396" w:rsidR="00593057" w:rsidRPr="00593057" w:rsidRDefault="00593057" w:rsidP="0053342F">
      <w:pPr>
        <w:pStyle w:val="BodyText"/>
        <w:numPr>
          <w:ilvl w:val="0"/>
          <w:numId w:val="59"/>
        </w:numPr>
        <w:spacing w:before="202" w:line="360" w:lineRule="auto"/>
        <w:ind w:right="137"/>
        <w:jc w:val="both"/>
        <w:rPr>
          <w:lang w:val="en-IN"/>
        </w:rPr>
      </w:pPr>
      <w:r w:rsidRPr="00593057">
        <w:rPr>
          <w:lang w:val="en-IN"/>
        </w:rPr>
        <w:t xml:space="preserve">System Testing evaluated end-to-end system </w:t>
      </w:r>
      <w:proofErr w:type="spellStart"/>
      <w:r w:rsidRPr="00593057">
        <w:rPr>
          <w:lang w:val="en-IN"/>
        </w:rPr>
        <w:t>behavior</w:t>
      </w:r>
      <w:proofErr w:type="spellEnd"/>
      <w:r w:rsidRPr="00593057">
        <w:rPr>
          <w:lang w:val="en-IN"/>
        </w:rPr>
        <w:t>, including critical operations like admin login authentication with valid and invalid credentials. The system performed as expected, correctly granting access to authorized users and denying access to unauthorized attempts.</w:t>
      </w:r>
      <w:r w:rsidR="00CC675F">
        <w:rPr>
          <w:lang w:val="en-IN"/>
        </w:rPr>
        <w:t xml:space="preserve">  </w:t>
      </w:r>
    </w:p>
    <w:p w14:paraId="24457739" w14:textId="77777777" w:rsidR="00593057" w:rsidRPr="00593057" w:rsidRDefault="00593057" w:rsidP="00CC675F">
      <w:pPr>
        <w:pStyle w:val="BodyText"/>
        <w:spacing w:before="202" w:line="360" w:lineRule="auto"/>
        <w:ind w:left="708" w:right="137" w:firstLine="1"/>
        <w:jc w:val="both"/>
        <w:rPr>
          <w:lang w:val="en-IN"/>
        </w:rPr>
      </w:pPr>
      <w:r w:rsidRPr="00593057">
        <w:rPr>
          <w:lang w:val="en-IN"/>
        </w:rPr>
        <w:t>Overall, the successful completion of all test cases across these stages indicates that the phishing detection system is reliable, secure, and effective in identifying phishing threats under various scenarios.</w:t>
      </w:r>
    </w:p>
    <w:p w14:paraId="55B56B00" w14:textId="77777777" w:rsidR="00300337" w:rsidRDefault="00300337">
      <w:pPr>
        <w:pStyle w:val="TableParagraph"/>
        <w:spacing w:line="275" w:lineRule="exact"/>
        <w:rPr>
          <w:sz w:val="24"/>
        </w:rPr>
        <w:sectPr w:rsidR="00300337" w:rsidSect="00B0572E">
          <w:headerReference w:type="default" r:id="rId69"/>
          <w:footerReference w:type="default" r:id="rId70"/>
          <w:pgSz w:w="11910" w:h="16840"/>
          <w:pgMar w:top="940" w:right="853" w:bottom="1100" w:left="566" w:header="576" w:footer="918" w:gutter="0"/>
          <w:pgNumType w:start="76"/>
          <w:cols w:space="720"/>
        </w:sectPr>
      </w:pPr>
    </w:p>
    <w:p w14:paraId="08B5C6FB" w14:textId="77777777" w:rsidR="00670E14" w:rsidRDefault="00670E14">
      <w:pPr>
        <w:pStyle w:val="BodyText"/>
        <w:rPr>
          <w:b/>
          <w:sz w:val="36"/>
        </w:rPr>
      </w:pPr>
    </w:p>
    <w:p w14:paraId="409F3691" w14:textId="77777777" w:rsidR="00670E14" w:rsidRDefault="00670E14">
      <w:pPr>
        <w:pStyle w:val="BodyText"/>
        <w:rPr>
          <w:b/>
          <w:sz w:val="36"/>
        </w:rPr>
      </w:pPr>
    </w:p>
    <w:p w14:paraId="36FD3909" w14:textId="77777777" w:rsidR="00670E14" w:rsidRDefault="00670E14">
      <w:pPr>
        <w:pStyle w:val="BodyText"/>
        <w:rPr>
          <w:b/>
          <w:sz w:val="36"/>
        </w:rPr>
      </w:pPr>
    </w:p>
    <w:p w14:paraId="2B81D860" w14:textId="77777777" w:rsidR="00670E14" w:rsidRDefault="00670E14">
      <w:pPr>
        <w:pStyle w:val="BodyText"/>
        <w:rPr>
          <w:b/>
          <w:sz w:val="36"/>
        </w:rPr>
      </w:pPr>
    </w:p>
    <w:p w14:paraId="2F56A701" w14:textId="77777777" w:rsidR="00670E14" w:rsidRDefault="00670E14">
      <w:pPr>
        <w:pStyle w:val="BodyText"/>
        <w:rPr>
          <w:b/>
          <w:sz w:val="36"/>
        </w:rPr>
      </w:pPr>
    </w:p>
    <w:p w14:paraId="2A5199D2" w14:textId="77777777" w:rsidR="00670E14" w:rsidRDefault="00670E14">
      <w:pPr>
        <w:pStyle w:val="BodyText"/>
        <w:rPr>
          <w:b/>
          <w:sz w:val="36"/>
        </w:rPr>
      </w:pPr>
    </w:p>
    <w:p w14:paraId="1786D992" w14:textId="77777777" w:rsidR="00670E14" w:rsidRDefault="00670E14">
      <w:pPr>
        <w:pStyle w:val="BodyText"/>
        <w:rPr>
          <w:b/>
          <w:sz w:val="36"/>
        </w:rPr>
      </w:pPr>
    </w:p>
    <w:p w14:paraId="2B556612" w14:textId="77777777" w:rsidR="00670E14" w:rsidRDefault="00670E14">
      <w:pPr>
        <w:pStyle w:val="BodyText"/>
        <w:rPr>
          <w:b/>
          <w:sz w:val="36"/>
        </w:rPr>
      </w:pPr>
    </w:p>
    <w:p w14:paraId="06398494" w14:textId="77777777" w:rsidR="00670E14" w:rsidRDefault="00670E14">
      <w:pPr>
        <w:pStyle w:val="BodyText"/>
        <w:rPr>
          <w:b/>
          <w:sz w:val="36"/>
        </w:rPr>
      </w:pPr>
    </w:p>
    <w:p w14:paraId="679FD28B" w14:textId="77777777" w:rsidR="00670E14" w:rsidRDefault="00670E14">
      <w:pPr>
        <w:pStyle w:val="BodyText"/>
        <w:rPr>
          <w:b/>
          <w:sz w:val="36"/>
        </w:rPr>
      </w:pPr>
    </w:p>
    <w:p w14:paraId="795D01D9" w14:textId="77777777" w:rsidR="00670E14" w:rsidRDefault="00670E14">
      <w:pPr>
        <w:pStyle w:val="BodyText"/>
        <w:rPr>
          <w:b/>
          <w:sz w:val="36"/>
        </w:rPr>
      </w:pPr>
    </w:p>
    <w:p w14:paraId="001CDC7E" w14:textId="77777777" w:rsidR="00670E14" w:rsidRDefault="00670E14">
      <w:pPr>
        <w:pStyle w:val="BodyText"/>
        <w:spacing w:before="299"/>
        <w:rPr>
          <w:b/>
          <w:sz w:val="36"/>
        </w:rPr>
      </w:pPr>
    </w:p>
    <w:p w14:paraId="6E438E95" w14:textId="77777777" w:rsidR="00670E14" w:rsidRDefault="00E323A1">
      <w:pPr>
        <w:ind w:left="569"/>
        <w:jc w:val="center"/>
        <w:rPr>
          <w:b/>
          <w:i/>
          <w:sz w:val="36"/>
        </w:rPr>
      </w:pPr>
      <w:r>
        <w:rPr>
          <w:b/>
          <w:i/>
          <w:sz w:val="36"/>
        </w:rPr>
        <w:t>CHAPTER</w:t>
      </w:r>
      <w:r>
        <w:rPr>
          <w:b/>
          <w:i/>
          <w:spacing w:val="1"/>
          <w:sz w:val="36"/>
        </w:rPr>
        <w:t xml:space="preserve"> </w:t>
      </w:r>
      <w:r>
        <w:rPr>
          <w:b/>
          <w:i/>
          <w:spacing w:val="-10"/>
          <w:sz w:val="36"/>
        </w:rPr>
        <w:t>7</w:t>
      </w:r>
    </w:p>
    <w:p w14:paraId="30C1EEE8" w14:textId="77777777" w:rsidR="00670E14" w:rsidRDefault="00E323A1">
      <w:pPr>
        <w:pStyle w:val="Heading1"/>
        <w:spacing w:before="206"/>
        <w:ind w:left="568"/>
      </w:pPr>
      <w:r>
        <w:rPr>
          <w:spacing w:val="-2"/>
        </w:rPr>
        <w:t>RESULTS</w:t>
      </w:r>
    </w:p>
    <w:p w14:paraId="1AF6F70D" w14:textId="77777777" w:rsidR="00670E14" w:rsidRDefault="00670E14">
      <w:pPr>
        <w:pStyle w:val="Heading1"/>
        <w:sectPr w:rsidR="00670E14" w:rsidSect="00B0572E">
          <w:headerReference w:type="default" r:id="rId71"/>
          <w:footerReference w:type="default" r:id="rId72"/>
          <w:pgSz w:w="11910" w:h="16840"/>
          <w:pgMar w:top="1920" w:right="853" w:bottom="280" w:left="566" w:header="0" w:footer="0" w:gutter="0"/>
          <w:cols w:space="720"/>
        </w:sectPr>
      </w:pPr>
    </w:p>
    <w:p w14:paraId="0F706D1E" w14:textId="77777777" w:rsidR="00670E14" w:rsidRDefault="00E323A1">
      <w:pPr>
        <w:spacing w:before="277"/>
        <w:ind w:left="141"/>
        <w:rPr>
          <w:b/>
          <w:sz w:val="32"/>
        </w:rPr>
      </w:pPr>
      <w:r>
        <w:rPr>
          <w:b/>
          <w:sz w:val="32"/>
        </w:rPr>
        <w:lastRenderedPageBreak/>
        <w:t>CHAPTER</w:t>
      </w:r>
      <w:r>
        <w:rPr>
          <w:b/>
          <w:spacing w:val="-18"/>
          <w:sz w:val="32"/>
        </w:rPr>
        <w:t xml:space="preserve"> </w:t>
      </w:r>
      <w:r>
        <w:rPr>
          <w:b/>
          <w:spacing w:val="-10"/>
          <w:sz w:val="32"/>
        </w:rPr>
        <w:t>7</w:t>
      </w:r>
    </w:p>
    <w:p w14:paraId="6716BEA2" w14:textId="77777777" w:rsidR="00670E14" w:rsidRDefault="00E323A1">
      <w:pPr>
        <w:pStyle w:val="Heading1"/>
        <w:spacing w:before="385"/>
        <w:ind w:right="1995"/>
      </w:pPr>
      <w:r>
        <w:rPr>
          <w:spacing w:val="-2"/>
        </w:rPr>
        <w:t>RESULTS</w:t>
      </w:r>
    </w:p>
    <w:p w14:paraId="6E9C4988" w14:textId="07DBB671" w:rsidR="00670E14" w:rsidRDefault="00E323A1">
      <w:pPr>
        <w:pStyle w:val="BodyText"/>
        <w:spacing w:before="406" w:line="360" w:lineRule="auto"/>
        <w:ind w:left="708" w:right="140" w:firstLine="873"/>
        <w:jc w:val="both"/>
      </w:pPr>
      <w:r>
        <w:t>In</w:t>
      </w:r>
      <w:r>
        <w:rPr>
          <w:spacing w:val="-3"/>
        </w:rPr>
        <w:t xml:space="preserve"> </w:t>
      </w:r>
      <w:r>
        <w:t>this</w:t>
      </w:r>
      <w:r>
        <w:rPr>
          <w:spacing w:val="-5"/>
        </w:rPr>
        <w:t xml:space="preserve"> </w:t>
      </w:r>
      <w:r>
        <w:t>section</w:t>
      </w:r>
      <w:r>
        <w:rPr>
          <w:spacing w:val="-5"/>
        </w:rPr>
        <w:t xml:space="preserve"> </w:t>
      </w:r>
      <w:r>
        <w:t>the</w:t>
      </w:r>
      <w:r>
        <w:rPr>
          <w:spacing w:val="-6"/>
        </w:rPr>
        <w:t xml:space="preserve"> </w:t>
      </w:r>
      <w:r>
        <w:t>snapshot</w:t>
      </w:r>
      <w:r>
        <w:rPr>
          <w:spacing w:val="-4"/>
        </w:rPr>
        <w:t xml:space="preserve"> </w:t>
      </w:r>
      <w:r>
        <w:t>of</w:t>
      </w:r>
      <w:r>
        <w:rPr>
          <w:spacing w:val="-6"/>
        </w:rPr>
        <w:t xml:space="preserve"> </w:t>
      </w:r>
      <w:r>
        <w:t>the</w:t>
      </w:r>
      <w:r>
        <w:rPr>
          <w:spacing w:val="-3"/>
        </w:rPr>
        <w:t xml:space="preserve"> </w:t>
      </w:r>
      <w:r w:rsidR="00DB6478">
        <w:t>Phishing Detection Application</w:t>
      </w:r>
      <w:r>
        <w:rPr>
          <w:spacing w:val="-5"/>
        </w:rPr>
        <w:t xml:space="preserve"> </w:t>
      </w:r>
      <w:r>
        <w:t>is</w:t>
      </w:r>
      <w:r>
        <w:rPr>
          <w:spacing w:val="-4"/>
        </w:rPr>
        <w:t xml:space="preserve"> </w:t>
      </w:r>
      <w:r>
        <w:t>provided. The</w:t>
      </w:r>
      <w:r>
        <w:rPr>
          <w:spacing w:val="-4"/>
        </w:rPr>
        <w:t xml:space="preserve"> </w:t>
      </w:r>
      <w:r>
        <w:t>important</w:t>
      </w:r>
      <w:r>
        <w:rPr>
          <w:spacing w:val="-4"/>
        </w:rPr>
        <w:t xml:space="preserve"> </w:t>
      </w:r>
      <w:proofErr w:type="gramStart"/>
      <w:r>
        <w:t>pages</w:t>
      </w:r>
      <w:proofErr w:type="gramEnd"/>
      <w:r>
        <w:rPr>
          <w:spacing w:val="-2"/>
        </w:rPr>
        <w:t xml:space="preserve"> </w:t>
      </w:r>
      <w:r>
        <w:t>of</w:t>
      </w:r>
      <w:r>
        <w:rPr>
          <w:spacing w:val="-6"/>
        </w:rPr>
        <w:t xml:space="preserve"> </w:t>
      </w:r>
      <w:r>
        <w:t xml:space="preserve">the application </w:t>
      </w:r>
      <w:proofErr w:type="gramStart"/>
      <w:r>
        <w:t>is</w:t>
      </w:r>
      <w:proofErr w:type="gramEnd"/>
      <w:r>
        <w:t xml:space="preserve"> explained with the snapshots of the pages.</w:t>
      </w:r>
    </w:p>
    <w:p w14:paraId="47263E3C" w14:textId="28E22BE6" w:rsidR="0080424B" w:rsidRPr="0080424B" w:rsidRDefault="0080424B" w:rsidP="0080424B">
      <w:pPr>
        <w:pStyle w:val="BodyText"/>
        <w:spacing w:before="5"/>
        <w:rPr>
          <w:sz w:val="15"/>
          <w:lang w:val="en-IN"/>
        </w:rPr>
      </w:pPr>
      <w:r w:rsidRPr="0080424B">
        <w:rPr>
          <w:noProof/>
          <w:sz w:val="15"/>
          <w:lang w:val="en-IN"/>
        </w:rPr>
        <w:drawing>
          <wp:inline distT="0" distB="0" distL="0" distR="0" wp14:anchorId="119CCB0C" wp14:editId="0945AE8E">
            <wp:extent cx="6933565" cy="3148330"/>
            <wp:effectExtent l="0" t="0" r="635" b="0"/>
            <wp:docPr id="309667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933565" cy="3148330"/>
                    </a:xfrm>
                    <a:prstGeom prst="rect">
                      <a:avLst/>
                    </a:prstGeom>
                    <a:noFill/>
                    <a:ln>
                      <a:noFill/>
                    </a:ln>
                  </pic:spPr>
                </pic:pic>
              </a:graphicData>
            </a:graphic>
          </wp:inline>
        </w:drawing>
      </w:r>
    </w:p>
    <w:p w14:paraId="7CBDC9D5" w14:textId="7038A2AC" w:rsidR="00670E14" w:rsidRDefault="00670E14">
      <w:pPr>
        <w:pStyle w:val="BodyText"/>
        <w:spacing w:before="5"/>
        <w:rPr>
          <w:sz w:val="15"/>
        </w:rPr>
      </w:pPr>
    </w:p>
    <w:p w14:paraId="17F4F215" w14:textId="77777777" w:rsidR="00670E14" w:rsidRDefault="00670E14">
      <w:pPr>
        <w:pStyle w:val="BodyText"/>
        <w:spacing w:before="57"/>
      </w:pPr>
    </w:p>
    <w:p w14:paraId="09204277" w14:textId="77777777" w:rsidR="00DB6478" w:rsidRDefault="00E323A1" w:rsidP="00F942DC">
      <w:pPr>
        <w:pStyle w:val="Heading5"/>
        <w:ind w:left="-1" w:right="1"/>
        <w:jc w:val="center"/>
      </w:pPr>
      <w:r>
        <w:t>Figure</w:t>
      </w:r>
      <w:r>
        <w:rPr>
          <w:spacing w:val="-2"/>
        </w:rPr>
        <w:t xml:space="preserve"> </w:t>
      </w:r>
      <w:r>
        <w:t>7.1</w:t>
      </w:r>
      <w:r>
        <w:rPr>
          <w:spacing w:val="-1"/>
        </w:rPr>
        <w:t xml:space="preserve"> </w:t>
      </w:r>
      <w:r>
        <w:t xml:space="preserve">– </w:t>
      </w:r>
      <w:r w:rsidR="00F942DC" w:rsidRPr="00F942DC">
        <w:t>Home Page Dashboard of the Phishing Detection Application</w:t>
      </w:r>
    </w:p>
    <w:p w14:paraId="347D8272" w14:textId="77777777" w:rsidR="00DB6478" w:rsidRDefault="00DB6478" w:rsidP="00F942DC">
      <w:pPr>
        <w:pStyle w:val="Heading5"/>
        <w:ind w:left="-1" w:right="1"/>
        <w:jc w:val="center"/>
      </w:pPr>
    </w:p>
    <w:p w14:paraId="3625F291" w14:textId="7DFFB44A" w:rsidR="00241BC5" w:rsidRPr="00241BC5" w:rsidRDefault="00E323A1" w:rsidP="00241BC5">
      <w:pPr>
        <w:rPr>
          <w:sz w:val="24"/>
          <w:szCs w:val="24"/>
        </w:rPr>
      </w:pPr>
      <w:r w:rsidRPr="00241BC5">
        <w:t xml:space="preserve">The Figure 7.1 </w:t>
      </w:r>
      <w:r w:rsidR="00241BC5" w:rsidRPr="00241BC5">
        <w:rPr>
          <w:sz w:val="24"/>
          <w:szCs w:val="24"/>
        </w:rPr>
        <w:t xml:space="preserve">shows the snapshot of the Home Page Dashboard of the Phishing Detection Application. This page serves as the main interface where users can interact with the system. It includes an overview of the malware detection module, which uses machine learning algorithms to analyze and classify websites or links as legitimate or phishing. </w:t>
      </w:r>
    </w:p>
    <w:p w14:paraId="00DEDE1C" w14:textId="420B4413" w:rsidR="00EC290C" w:rsidRPr="00EC290C" w:rsidRDefault="00EC290C" w:rsidP="00EC290C">
      <w:pPr>
        <w:pStyle w:val="Heading5"/>
        <w:ind w:left="-1" w:right="1"/>
        <w:jc w:val="center"/>
        <w:rPr>
          <w:lang w:val="en-IN"/>
        </w:rPr>
      </w:pPr>
      <w:r w:rsidRPr="00EC290C">
        <w:rPr>
          <w:noProof/>
          <w:lang w:val="en-IN"/>
        </w:rPr>
        <w:drawing>
          <wp:inline distT="0" distB="0" distL="0" distR="0" wp14:anchorId="72389CA8" wp14:editId="1F2C8060">
            <wp:extent cx="2249805" cy="2282092"/>
            <wp:effectExtent l="0" t="0" r="0" b="4445"/>
            <wp:docPr id="518944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3254" t="8040" r="34285" b="16223"/>
                    <a:stretch/>
                  </pic:blipFill>
                  <pic:spPr bwMode="auto">
                    <a:xfrm>
                      <a:off x="0" y="0"/>
                      <a:ext cx="2250707" cy="2283007"/>
                    </a:xfrm>
                    <a:prstGeom prst="rect">
                      <a:avLst/>
                    </a:prstGeom>
                    <a:noFill/>
                    <a:ln>
                      <a:noFill/>
                    </a:ln>
                    <a:extLst>
                      <a:ext uri="{53640926-AAD7-44D8-BBD7-CCE9431645EC}">
                        <a14:shadowObscured xmlns:a14="http://schemas.microsoft.com/office/drawing/2010/main"/>
                      </a:ext>
                    </a:extLst>
                  </pic:spPr>
                </pic:pic>
              </a:graphicData>
            </a:graphic>
          </wp:inline>
        </w:drawing>
      </w:r>
    </w:p>
    <w:p w14:paraId="1915CEEE" w14:textId="525C4570" w:rsidR="00670E14" w:rsidRDefault="00670E14">
      <w:pPr>
        <w:pStyle w:val="BodyText"/>
        <w:ind w:left="1467"/>
        <w:rPr>
          <w:sz w:val="20"/>
        </w:rPr>
      </w:pPr>
    </w:p>
    <w:p w14:paraId="74B037F1" w14:textId="77777777" w:rsidR="00670E14" w:rsidRDefault="00670E14">
      <w:pPr>
        <w:pStyle w:val="BodyText"/>
        <w:spacing w:before="90"/>
      </w:pPr>
    </w:p>
    <w:p w14:paraId="064CA581" w14:textId="54803F74" w:rsidR="00670E14" w:rsidRDefault="00E323A1" w:rsidP="00201FEC">
      <w:pPr>
        <w:pStyle w:val="Heading5"/>
        <w:ind w:left="1253"/>
        <w:jc w:val="center"/>
        <w:sectPr w:rsidR="00670E14" w:rsidSect="00B0572E">
          <w:headerReference w:type="default" r:id="rId75"/>
          <w:footerReference w:type="default" r:id="rId76"/>
          <w:pgSz w:w="11910" w:h="16840"/>
          <w:pgMar w:top="940" w:right="853" w:bottom="1140" w:left="566" w:header="576" w:footer="944" w:gutter="0"/>
          <w:pgNumType w:start="90"/>
          <w:cols w:space="720"/>
        </w:sectPr>
      </w:pPr>
      <w:r>
        <w:t>Figure</w:t>
      </w:r>
      <w:r>
        <w:rPr>
          <w:spacing w:val="-4"/>
        </w:rPr>
        <w:t xml:space="preserve"> </w:t>
      </w:r>
      <w:r>
        <w:t xml:space="preserve">7.2 – </w:t>
      </w:r>
      <w:r w:rsidR="00201FEC" w:rsidRPr="00201FEC">
        <w:t>Sign In Page of the Phishing Detection Application</w:t>
      </w:r>
    </w:p>
    <w:p w14:paraId="05EC5D96" w14:textId="469560F9" w:rsidR="009A4243" w:rsidRDefault="00213469" w:rsidP="00213469">
      <w:pPr>
        <w:pStyle w:val="BodyText"/>
        <w:spacing w:before="10"/>
        <w:ind w:left="142"/>
        <w:jc w:val="both"/>
        <w:rPr>
          <w:sz w:val="14"/>
          <w:lang w:val="en-IN"/>
        </w:rPr>
      </w:pPr>
      <w:r>
        <w:lastRenderedPageBreak/>
        <w:br/>
      </w:r>
      <w:proofErr w:type="gramStart"/>
      <w:r w:rsidR="00E60232" w:rsidRPr="00E60232">
        <w:t>The Figure</w:t>
      </w:r>
      <w:proofErr w:type="gramEnd"/>
      <w:r w:rsidR="00E60232" w:rsidRPr="00E60232">
        <w:t xml:space="preserve"> 7.2 shows the snapshot of the Sign </w:t>
      </w:r>
      <w:proofErr w:type="gramStart"/>
      <w:r w:rsidR="00E60232" w:rsidRPr="00E60232">
        <w:t>In</w:t>
      </w:r>
      <w:proofErr w:type="gramEnd"/>
      <w:r w:rsidR="00E60232" w:rsidRPr="00E60232">
        <w:t xml:space="preserve"> Page of the Phishing Detection Application. This page is designed for registered users to log into the system by entering their valid username and password. It ensures secure authentication, allowing only authorized users to access the dashboard and utilize the features of the application.</w:t>
      </w:r>
    </w:p>
    <w:p w14:paraId="2BAEAC98" w14:textId="41BBA433" w:rsidR="009A4243" w:rsidRPr="009A4243" w:rsidRDefault="009A4243" w:rsidP="009A4243">
      <w:pPr>
        <w:pStyle w:val="BodyText"/>
        <w:spacing w:before="10"/>
        <w:rPr>
          <w:sz w:val="14"/>
          <w:lang w:val="en-IN"/>
        </w:rPr>
      </w:pPr>
    </w:p>
    <w:p w14:paraId="6AC56DC9" w14:textId="47E582BA" w:rsidR="00670E14" w:rsidRDefault="00670E14">
      <w:pPr>
        <w:pStyle w:val="BodyText"/>
        <w:spacing w:before="10"/>
        <w:rPr>
          <w:sz w:val="14"/>
        </w:rPr>
      </w:pPr>
    </w:p>
    <w:p w14:paraId="3311AEA2" w14:textId="5A0B1636" w:rsidR="00670E14" w:rsidRDefault="00E60232">
      <w:pPr>
        <w:pStyle w:val="BodyText"/>
        <w:spacing w:before="92"/>
      </w:pPr>
      <w:r w:rsidRPr="009A4243">
        <w:rPr>
          <w:noProof/>
          <w:sz w:val="14"/>
          <w:lang w:val="en-IN"/>
        </w:rPr>
        <w:drawing>
          <wp:anchor distT="0" distB="0" distL="114300" distR="114300" simplePos="0" relativeHeight="251917312" behindDoc="1" locked="0" layoutInCell="1" allowOverlap="1" wp14:anchorId="7098A995" wp14:editId="115C5B70">
            <wp:simplePos x="0" y="0"/>
            <wp:positionH relativeFrom="column">
              <wp:posOffset>2108671</wp:posOffset>
            </wp:positionH>
            <wp:positionV relativeFrom="paragraph">
              <wp:posOffset>59199</wp:posOffset>
            </wp:positionV>
            <wp:extent cx="2281189" cy="3156585"/>
            <wp:effectExtent l="0" t="0" r="5080" b="5715"/>
            <wp:wrapTight wrapText="bothSides">
              <wp:wrapPolygon edited="0">
                <wp:start x="0" y="0"/>
                <wp:lineTo x="0" y="21509"/>
                <wp:lineTo x="21468" y="21509"/>
                <wp:lineTo x="21468" y="0"/>
                <wp:lineTo x="0" y="0"/>
              </wp:wrapPolygon>
            </wp:wrapTight>
            <wp:docPr id="902304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1455" t="1452" r="35636" b="724"/>
                    <a:stretch/>
                  </pic:blipFill>
                  <pic:spPr bwMode="auto">
                    <a:xfrm>
                      <a:off x="0" y="0"/>
                      <a:ext cx="2281189" cy="3156585"/>
                    </a:xfrm>
                    <a:prstGeom prst="rect">
                      <a:avLst/>
                    </a:prstGeom>
                    <a:noFill/>
                    <a:ln>
                      <a:noFill/>
                    </a:ln>
                    <a:extLst>
                      <a:ext uri="{53640926-AAD7-44D8-BBD7-CCE9431645EC}">
                        <a14:shadowObscured xmlns:a14="http://schemas.microsoft.com/office/drawing/2010/main"/>
                      </a:ext>
                    </a:extLst>
                  </pic:spPr>
                </pic:pic>
              </a:graphicData>
            </a:graphic>
          </wp:anchor>
        </w:drawing>
      </w:r>
    </w:p>
    <w:p w14:paraId="7A899F53" w14:textId="77777777" w:rsidR="009A4243" w:rsidRDefault="009A4243">
      <w:pPr>
        <w:pStyle w:val="Heading5"/>
        <w:ind w:left="3" w:right="5"/>
        <w:jc w:val="center"/>
      </w:pPr>
    </w:p>
    <w:p w14:paraId="2D1DE826" w14:textId="77777777" w:rsidR="009A4243" w:rsidRDefault="009A4243">
      <w:pPr>
        <w:pStyle w:val="Heading5"/>
        <w:ind w:left="3" w:right="5"/>
        <w:jc w:val="center"/>
      </w:pPr>
    </w:p>
    <w:p w14:paraId="495E5D17" w14:textId="77777777" w:rsidR="009A4243" w:rsidRDefault="009A4243">
      <w:pPr>
        <w:pStyle w:val="Heading5"/>
        <w:ind w:left="3" w:right="5"/>
        <w:jc w:val="center"/>
      </w:pPr>
    </w:p>
    <w:p w14:paraId="0241C546" w14:textId="77777777" w:rsidR="009A4243" w:rsidRDefault="009A4243">
      <w:pPr>
        <w:pStyle w:val="Heading5"/>
        <w:ind w:left="3" w:right="5"/>
        <w:jc w:val="center"/>
      </w:pPr>
    </w:p>
    <w:p w14:paraId="3297358B" w14:textId="77777777" w:rsidR="009A4243" w:rsidRDefault="009A4243">
      <w:pPr>
        <w:pStyle w:val="Heading5"/>
        <w:ind w:left="3" w:right="5"/>
        <w:jc w:val="center"/>
      </w:pPr>
    </w:p>
    <w:p w14:paraId="5A7F795F" w14:textId="77777777" w:rsidR="009A4243" w:rsidRDefault="009A4243">
      <w:pPr>
        <w:pStyle w:val="Heading5"/>
        <w:ind w:left="3" w:right="5"/>
        <w:jc w:val="center"/>
      </w:pPr>
    </w:p>
    <w:p w14:paraId="6D74ACC6" w14:textId="77777777" w:rsidR="009A4243" w:rsidRDefault="009A4243">
      <w:pPr>
        <w:pStyle w:val="Heading5"/>
        <w:ind w:left="3" w:right="5"/>
        <w:jc w:val="center"/>
      </w:pPr>
    </w:p>
    <w:p w14:paraId="3638B788" w14:textId="77777777" w:rsidR="009A4243" w:rsidRDefault="009A4243">
      <w:pPr>
        <w:pStyle w:val="Heading5"/>
        <w:ind w:left="3" w:right="5"/>
        <w:jc w:val="center"/>
      </w:pPr>
    </w:p>
    <w:p w14:paraId="5DB8D5A3" w14:textId="77777777" w:rsidR="009A4243" w:rsidRDefault="009A4243">
      <w:pPr>
        <w:pStyle w:val="Heading5"/>
        <w:ind w:left="3" w:right="5"/>
        <w:jc w:val="center"/>
      </w:pPr>
    </w:p>
    <w:p w14:paraId="7960F1C7" w14:textId="77777777" w:rsidR="009A4243" w:rsidRDefault="009A4243">
      <w:pPr>
        <w:pStyle w:val="Heading5"/>
        <w:ind w:left="3" w:right="5"/>
        <w:jc w:val="center"/>
      </w:pPr>
    </w:p>
    <w:p w14:paraId="00915795" w14:textId="77777777" w:rsidR="009A4243" w:rsidRDefault="009A4243">
      <w:pPr>
        <w:pStyle w:val="Heading5"/>
        <w:ind w:left="3" w:right="5"/>
        <w:jc w:val="center"/>
      </w:pPr>
    </w:p>
    <w:p w14:paraId="538A771C" w14:textId="77777777" w:rsidR="009A4243" w:rsidRDefault="009A4243">
      <w:pPr>
        <w:pStyle w:val="Heading5"/>
        <w:ind w:left="3" w:right="5"/>
        <w:jc w:val="center"/>
      </w:pPr>
    </w:p>
    <w:p w14:paraId="12375429" w14:textId="77777777" w:rsidR="009A4243" w:rsidRDefault="009A4243">
      <w:pPr>
        <w:pStyle w:val="Heading5"/>
        <w:ind w:left="3" w:right="5"/>
        <w:jc w:val="center"/>
      </w:pPr>
    </w:p>
    <w:p w14:paraId="132766C5" w14:textId="77777777" w:rsidR="009A4243" w:rsidRDefault="009A4243">
      <w:pPr>
        <w:pStyle w:val="Heading5"/>
        <w:ind w:left="3" w:right="5"/>
        <w:jc w:val="center"/>
      </w:pPr>
    </w:p>
    <w:p w14:paraId="7B14E044" w14:textId="77777777" w:rsidR="009A4243" w:rsidRDefault="009A4243">
      <w:pPr>
        <w:pStyle w:val="Heading5"/>
        <w:ind w:left="3" w:right="5"/>
        <w:jc w:val="center"/>
      </w:pPr>
    </w:p>
    <w:p w14:paraId="5BD671A1" w14:textId="77777777" w:rsidR="00E60232" w:rsidRDefault="00E60232">
      <w:pPr>
        <w:pStyle w:val="Heading5"/>
        <w:ind w:left="3" w:right="5"/>
        <w:jc w:val="center"/>
      </w:pPr>
    </w:p>
    <w:p w14:paraId="0D218CD4" w14:textId="77777777" w:rsidR="009A4243" w:rsidRDefault="009A4243">
      <w:pPr>
        <w:pStyle w:val="Heading5"/>
        <w:ind w:left="3" w:right="5"/>
        <w:jc w:val="center"/>
      </w:pPr>
    </w:p>
    <w:p w14:paraId="7015347E" w14:textId="35055ED7" w:rsidR="00670E14" w:rsidRDefault="00E323A1" w:rsidP="00E36A0E">
      <w:pPr>
        <w:pStyle w:val="Heading5"/>
        <w:ind w:left="3" w:right="5"/>
        <w:jc w:val="center"/>
      </w:pPr>
      <w:r>
        <w:t>Figure</w:t>
      </w:r>
      <w:r>
        <w:rPr>
          <w:spacing w:val="-4"/>
        </w:rPr>
        <w:t xml:space="preserve"> </w:t>
      </w:r>
      <w:r>
        <w:t>7.3</w:t>
      </w:r>
      <w:r>
        <w:rPr>
          <w:spacing w:val="-1"/>
        </w:rPr>
        <w:t xml:space="preserve"> </w:t>
      </w:r>
      <w:r>
        <w:t>–</w:t>
      </w:r>
      <w:r>
        <w:rPr>
          <w:spacing w:val="-1"/>
        </w:rPr>
        <w:t xml:space="preserve"> </w:t>
      </w:r>
      <w:r w:rsidR="00E36A0E" w:rsidRPr="00E36A0E">
        <w:t>Sign-Up Page of the Phishing Detection Application</w:t>
      </w:r>
    </w:p>
    <w:p w14:paraId="701B54C8" w14:textId="77777777" w:rsidR="00E36A0E" w:rsidRDefault="00E36A0E" w:rsidP="00E36A0E">
      <w:pPr>
        <w:pStyle w:val="Heading5"/>
        <w:ind w:left="3" w:right="5"/>
        <w:jc w:val="center"/>
      </w:pPr>
    </w:p>
    <w:p w14:paraId="367513E1" w14:textId="77777777" w:rsidR="00E36A0E" w:rsidRDefault="00E36A0E" w:rsidP="00E36A0E">
      <w:pPr>
        <w:pStyle w:val="Heading5"/>
        <w:ind w:left="3" w:right="5"/>
        <w:jc w:val="center"/>
        <w:rPr>
          <w:b w:val="0"/>
        </w:rPr>
      </w:pPr>
    </w:p>
    <w:p w14:paraId="216B4548" w14:textId="1789C78F" w:rsidR="00670E14" w:rsidRDefault="00E323A1" w:rsidP="00C142E6">
      <w:pPr>
        <w:pStyle w:val="BodyText"/>
        <w:spacing w:line="360" w:lineRule="auto"/>
        <w:ind w:left="708" w:right="138" w:firstLine="873"/>
        <w:jc w:val="both"/>
        <w:rPr>
          <w:sz w:val="20"/>
        </w:rPr>
      </w:pPr>
      <w:r>
        <w:t>The</w:t>
      </w:r>
      <w:r>
        <w:rPr>
          <w:spacing w:val="-6"/>
        </w:rPr>
        <w:t xml:space="preserve"> </w:t>
      </w:r>
      <w:r>
        <w:t>Figure</w:t>
      </w:r>
      <w:r>
        <w:rPr>
          <w:spacing w:val="-6"/>
        </w:rPr>
        <w:t xml:space="preserve"> </w:t>
      </w:r>
      <w:r>
        <w:t>7.3</w:t>
      </w:r>
      <w:r>
        <w:rPr>
          <w:spacing w:val="-5"/>
        </w:rPr>
        <w:t xml:space="preserve"> </w:t>
      </w:r>
      <w:r>
        <w:t>s</w:t>
      </w:r>
      <w:r w:rsidR="00C142E6" w:rsidRPr="00C142E6">
        <w:t xml:space="preserve">hows the snapshot of the Sign-Up Page in the Phishing Detection Application. This page allows new users to register by entering their basic details such as name, username, password, email address, and phone number. Upon submission, the application sends a One-Time Password (OTP) to the provided email address for verification. </w:t>
      </w:r>
    </w:p>
    <w:p w14:paraId="2B4DA111" w14:textId="0F72B9A6" w:rsidR="00670E14" w:rsidRPr="00FD6E9D" w:rsidRDefault="00D9420E">
      <w:pPr>
        <w:pStyle w:val="BodyText"/>
        <w:spacing w:before="130"/>
        <w:rPr>
          <w:sz w:val="20"/>
          <w:lang w:val="en-IN"/>
        </w:rPr>
      </w:pPr>
      <w:r w:rsidRPr="00D9420E">
        <w:rPr>
          <w:noProof/>
          <w:sz w:val="20"/>
          <w:lang w:val="en-IN"/>
        </w:rPr>
        <w:drawing>
          <wp:inline distT="0" distB="0" distL="0" distR="0" wp14:anchorId="198B9168" wp14:editId="767F6BED">
            <wp:extent cx="6932885" cy="2806574"/>
            <wp:effectExtent l="0" t="0" r="1905" b="0"/>
            <wp:docPr id="954779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617"/>
                    <a:stretch/>
                  </pic:blipFill>
                  <pic:spPr bwMode="auto">
                    <a:xfrm>
                      <a:off x="0" y="0"/>
                      <a:ext cx="6944193" cy="2811152"/>
                    </a:xfrm>
                    <a:prstGeom prst="rect">
                      <a:avLst/>
                    </a:prstGeom>
                    <a:noFill/>
                    <a:ln>
                      <a:noFill/>
                    </a:ln>
                    <a:extLst>
                      <a:ext uri="{53640926-AAD7-44D8-BBD7-CCE9431645EC}">
                        <a14:shadowObscured xmlns:a14="http://schemas.microsoft.com/office/drawing/2010/main"/>
                      </a:ext>
                    </a:extLst>
                  </pic:spPr>
                </pic:pic>
              </a:graphicData>
            </a:graphic>
          </wp:inline>
        </w:drawing>
      </w:r>
    </w:p>
    <w:p w14:paraId="5C28CEB5" w14:textId="77777777" w:rsidR="00670E14" w:rsidRDefault="00670E14">
      <w:pPr>
        <w:pStyle w:val="BodyText"/>
        <w:spacing w:before="91"/>
      </w:pPr>
    </w:p>
    <w:p w14:paraId="18FAA6A6" w14:textId="05B5B71B" w:rsidR="00670E14" w:rsidRDefault="00E323A1" w:rsidP="003D043B">
      <w:pPr>
        <w:pStyle w:val="Heading5"/>
        <w:ind w:left="3" w:right="5"/>
        <w:jc w:val="center"/>
        <w:sectPr w:rsidR="00670E14" w:rsidSect="00B0572E">
          <w:footerReference w:type="default" r:id="rId79"/>
          <w:pgSz w:w="11910" w:h="16840"/>
          <w:pgMar w:top="940" w:right="853" w:bottom="1140" w:left="566" w:header="576" w:footer="944" w:gutter="0"/>
          <w:cols w:space="720"/>
        </w:sectPr>
      </w:pPr>
      <w:r>
        <w:t>Figure</w:t>
      </w:r>
      <w:r>
        <w:rPr>
          <w:spacing w:val="-2"/>
        </w:rPr>
        <w:t xml:space="preserve"> </w:t>
      </w:r>
      <w:r>
        <w:t>7.4</w:t>
      </w:r>
      <w:r>
        <w:rPr>
          <w:spacing w:val="-1"/>
        </w:rPr>
        <w:t xml:space="preserve"> </w:t>
      </w:r>
      <w:r>
        <w:t>–</w:t>
      </w:r>
      <w:r>
        <w:rPr>
          <w:spacing w:val="-1"/>
        </w:rPr>
        <w:t xml:space="preserve"> </w:t>
      </w:r>
      <w:r w:rsidR="003D043B" w:rsidRPr="003D043B">
        <w:t>Phishing Detection Options Page of the Application</w:t>
      </w:r>
    </w:p>
    <w:p w14:paraId="62D7E3BA" w14:textId="77777777" w:rsidR="00670E14" w:rsidRDefault="00670E14">
      <w:pPr>
        <w:pStyle w:val="BodyText"/>
        <w:spacing w:before="1"/>
        <w:rPr>
          <w:b/>
        </w:rPr>
      </w:pPr>
    </w:p>
    <w:p w14:paraId="082AB7AF" w14:textId="6D6ACAF9" w:rsidR="00F04A14" w:rsidRPr="00F04A14" w:rsidRDefault="000103C5" w:rsidP="00BB565A">
      <w:pPr>
        <w:pStyle w:val="BodyText"/>
        <w:spacing w:line="360" w:lineRule="auto"/>
        <w:ind w:left="708" w:right="147" w:firstLine="873"/>
        <w:rPr>
          <w:sz w:val="20"/>
          <w:lang w:val="en-IN"/>
        </w:rPr>
      </w:pPr>
      <w:r w:rsidRPr="00F04A14">
        <w:rPr>
          <w:noProof/>
          <w:sz w:val="20"/>
          <w:lang w:val="en-IN"/>
        </w:rPr>
        <w:drawing>
          <wp:anchor distT="0" distB="0" distL="114300" distR="114300" simplePos="0" relativeHeight="251920384" behindDoc="0" locked="0" layoutInCell="1" allowOverlap="1" wp14:anchorId="33B37F63" wp14:editId="54A26EBF">
            <wp:simplePos x="0" y="0"/>
            <wp:positionH relativeFrom="column">
              <wp:posOffset>-117622</wp:posOffset>
            </wp:positionH>
            <wp:positionV relativeFrom="paragraph">
              <wp:posOffset>1583104</wp:posOffset>
            </wp:positionV>
            <wp:extent cx="6933565" cy="3134360"/>
            <wp:effectExtent l="0" t="0" r="635" b="8890"/>
            <wp:wrapSquare wrapText="bothSides"/>
            <wp:docPr id="6126836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933565" cy="3134360"/>
                    </a:xfrm>
                    <a:prstGeom prst="rect">
                      <a:avLst/>
                    </a:prstGeom>
                    <a:noFill/>
                    <a:ln>
                      <a:noFill/>
                    </a:ln>
                  </pic:spPr>
                </pic:pic>
              </a:graphicData>
            </a:graphic>
          </wp:anchor>
        </w:drawing>
      </w:r>
      <w:r w:rsidR="00E323A1">
        <w:t>The</w:t>
      </w:r>
      <w:r w:rsidR="00E323A1">
        <w:rPr>
          <w:spacing w:val="-4"/>
        </w:rPr>
        <w:t xml:space="preserve"> </w:t>
      </w:r>
      <w:r w:rsidR="00E323A1">
        <w:t>Figure</w:t>
      </w:r>
      <w:r w:rsidR="00E323A1">
        <w:rPr>
          <w:spacing w:val="-3"/>
        </w:rPr>
        <w:t xml:space="preserve"> </w:t>
      </w:r>
      <w:r w:rsidR="00E323A1">
        <w:t>7.4</w:t>
      </w:r>
      <w:r w:rsidR="00E323A1">
        <w:rPr>
          <w:spacing w:val="-2"/>
        </w:rPr>
        <w:t xml:space="preserve"> </w:t>
      </w:r>
      <w:r w:rsidR="00BB565A" w:rsidRPr="00BB565A">
        <w:t>displays the snapshot of the Phishing Detection Options Page that appears after a successful login to the application. This page presents the user with three distinct options for detecting phishing: URL Detection, File Detection, and Email Detection. The user can choose any one of the options based on their requirement. Each option leverages machine learning techniques to analyze the input and determine the presence of phishing threats, providing a flexible and targeted approach to threat detection.</w:t>
      </w:r>
    </w:p>
    <w:p w14:paraId="37C0FA93" w14:textId="3F48E0C2" w:rsidR="00670E14" w:rsidRDefault="00670E14">
      <w:pPr>
        <w:pStyle w:val="BodyText"/>
        <w:spacing w:before="102"/>
        <w:rPr>
          <w:sz w:val="20"/>
        </w:rPr>
      </w:pPr>
    </w:p>
    <w:p w14:paraId="0159A6BC" w14:textId="77777777" w:rsidR="00670E14" w:rsidRDefault="00670E14">
      <w:pPr>
        <w:pStyle w:val="BodyText"/>
        <w:spacing w:before="128"/>
      </w:pPr>
    </w:p>
    <w:p w14:paraId="1FE9FAD1" w14:textId="129FEFA2" w:rsidR="00670E14" w:rsidRDefault="00E323A1" w:rsidP="00AD20DD">
      <w:pPr>
        <w:pStyle w:val="Heading5"/>
        <w:ind w:left="0"/>
        <w:jc w:val="center"/>
      </w:pPr>
      <w:r>
        <w:t>Figure</w:t>
      </w:r>
      <w:r>
        <w:rPr>
          <w:spacing w:val="-3"/>
        </w:rPr>
        <w:t xml:space="preserve"> </w:t>
      </w:r>
      <w:r>
        <w:t>7.5</w:t>
      </w:r>
      <w:r>
        <w:rPr>
          <w:spacing w:val="-1"/>
        </w:rPr>
        <w:t xml:space="preserve"> </w:t>
      </w:r>
      <w:r>
        <w:t>–</w:t>
      </w:r>
      <w:r>
        <w:rPr>
          <w:spacing w:val="-1"/>
        </w:rPr>
        <w:t xml:space="preserve"> </w:t>
      </w:r>
      <w:r w:rsidR="00AD20DD" w:rsidRPr="00AD20DD">
        <w:t>URL Phishing Detection Page of the Application</w:t>
      </w:r>
    </w:p>
    <w:p w14:paraId="4778D499" w14:textId="77777777" w:rsidR="00AD20DD" w:rsidRDefault="00AD20DD" w:rsidP="007A4DC9">
      <w:pPr>
        <w:pStyle w:val="Heading5"/>
        <w:ind w:left="0"/>
        <w:jc w:val="both"/>
        <w:rPr>
          <w:b w:val="0"/>
        </w:rPr>
      </w:pPr>
    </w:p>
    <w:p w14:paraId="7CC4D97A" w14:textId="4B6A53DD" w:rsidR="00BB565A" w:rsidRDefault="00E323A1" w:rsidP="007A4DC9">
      <w:pPr>
        <w:pStyle w:val="BodyText"/>
        <w:spacing w:before="1" w:line="360" w:lineRule="auto"/>
        <w:ind w:left="720" w:right="228" w:firstLine="720"/>
        <w:jc w:val="both"/>
      </w:pPr>
      <w:r>
        <w:t>The</w:t>
      </w:r>
      <w:r>
        <w:rPr>
          <w:spacing w:val="-5"/>
        </w:rPr>
        <w:t xml:space="preserve"> </w:t>
      </w:r>
      <w:r>
        <w:t>Figure</w:t>
      </w:r>
      <w:r>
        <w:rPr>
          <w:spacing w:val="-4"/>
        </w:rPr>
        <w:t xml:space="preserve"> </w:t>
      </w:r>
      <w:r>
        <w:t>7.5</w:t>
      </w:r>
      <w:r>
        <w:rPr>
          <w:spacing w:val="-3"/>
        </w:rPr>
        <w:t xml:space="preserve"> </w:t>
      </w:r>
      <w:r w:rsidR="00AD20DD" w:rsidRPr="00AD20DD">
        <w:t xml:space="preserve">shows the snapshot of the URL Phishing Detection Page in the Phishing Detection Application. In this section, the user can input a URL which is then analyzed by the system to determine if it is a phishing link. Upon submission, the machine learning model processes the input and returns a result indicating whether the URL is safe or malicious, along with a confidence </w:t>
      </w:r>
    </w:p>
    <w:p w14:paraId="30E8D3E9" w14:textId="607F25AA" w:rsidR="00670E14" w:rsidRDefault="007A4DC9" w:rsidP="007A4DC9">
      <w:pPr>
        <w:pStyle w:val="BodyText"/>
        <w:spacing w:before="1" w:line="360" w:lineRule="auto"/>
        <w:ind w:right="228"/>
        <w:jc w:val="both"/>
      </w:pPr>
      <w:r>
        <w:t xml:space="preserve">            </w:t>
      </w:r>
      <w:r w:rsidR="00AD20DD" w:rsidRPr="00AD20DD">
        <w:t>percentage. This helps users assess the trustworthiness of a link before accessing it.</w:t>
      </w:r>
    </w:p>
    <w:p w14:paraId="05E2BD80" w14:textId="77777777" w:rsidR="003072E5" w:rsidRDefault="003072E5" w:rsidP="000103C5">
      <w:pPr>
        <w:pStyle w:val="BodyText"/>
        <w:spacing w:before="1" w:line="360" w:lineRule="auto"/>
        <w:ind w:left="708" w:right="228" w:firstLine="285"/>
      </w:pPr>
    </w:p>
    <w:p w14:paraId="3B48ED23" w14:textId="77777777" w:rsidR="003072E5" w:rsidRDefault="003072E5" w:rsidP="000103C5">
      <w:pPr>
        <w:pStyle w:val="BodyText"/>
        <w:spacing w:before="1" w:line="360" w:lineRule="auto"/>
        <w:ind w:left="708" w:right="228" w:firstLine="285"/>
      </w:pPr>
    </w:p>
    <w:p w14:paraId="1F934771" w14:textId="77777777" w:rsidR="00AD20DD" w:rsidRDefault="00AD20DD" w:rsidP="000103C5">
      <w:pPr>
        <w:pStyle w:val="BodyText"/>
        <w:spacing w:before="1" w:line="360" w:lineRule="auto"/>
        <w:ind w:left="708" w:right="228" w:firstLine="285"/>
      </w:pPr>
    </w:p>
    <w:p w14:paraId="49996C0E" w14:textId="1538DE63" w:rsidR="00F04A14" w:rsidRDefault="00F04A14">
      <w:pPr>
        <w:pStyle w:val="BodyText"/>
        <w:spacing w:line="360" w:lineRule="auto"/>
      </w:pPr>
    </w:p>
    <w:p w14:paraId="48A17581" w14:textId="77777777" w:rsidR="00BB565A" w:rsidRDefault="00BB565A" w:rsidP="00AD20DD">
      <w:pPr>
        <w:pStyle w:val="Heading5"/>
        <w:ind w:left="0"/>
        <w:jc w:val="center"/>
      </w:pPr>
    </w:p>
    <w:p w14:paraId="3FF81367" w14:textId="77777777" w:rsidR="00BB565A" w:rsidRDefault="00BB565A" w:rsidP="00AD20DD">
      <w:pPr>
        <w:pStyle w:val="Heading5"/>
        <w:ind w:left="0"/>
        <w:jc w:val="center"/>
      </w:pPr>
    </w:p>
    <w:p w14:paraId="325D7888" w14:textId="77777777" w:rsidR="00BB565A" w:rsidRDefault="00BB565A" w:rsidP="00AD20DD">
      <w:pPr>
        <w:pStyle w:val="Heading5"/>
        <w:ind w:left="0"/>
        <w:jc w:val="center"/>
      </w:pPr>
    </w:p>
    <w:p w14:paraId="7802FF48" w14:textId="77777777" w:rsidR="00BB565A" w:rsidRDefault="00BB565A" w:rsidP="00AD20DD">
      <w:pPr>
        <w:pStyle w:val="Heading5"/>
        <w:ind w:left="0"/>
        <w:jc w:val="center"/>
      </w:pPr>
    </w:p>
    <w:p w14:paraId="2C8BF1D8" w14:textId="77777777" w:rsidR="00BB565A" w:rsidRDefault="00BB565A" w:rsidP="00AD20DD">
      <w:pPr>
        <w:pStyle w:val="Heading5"/>
        <w:ind w:left="0"/>
        <w:jc w:val="center"/>
      </w:pPr>
    </w:p>
    <w:p w14:paraId="463F4BF0" w14:textId="77777777" w:rsidR="00BB565A" w:rsidRDefault="00BB565A" w:rsidP="00AD20DD">
      <w:pPr>
        <w:pStyle w:val="Heading5"/>
        <w:ind w:left="0"/>
        <w:jc w:val="center"/>
      </w:pPr>
    </w:p>
    <w:p w14:paraId="06F7C4EF" w14:textId="77777777" w:rsidR="00DB185F" w:rsidRDefault="00DB185F" w:rsidP="001A00FA">
      <w:pPr>
        <w:pStyle w:val="Heading5"/>
        <w:ind w:left="0"/>
        <w:sectPr w:rsidR="00DB185F" w:rsidSect="00B0572E">
          <w:footerReference w:type="default" r:id="rId81"/>
          <w:pgSz w:w="11910" w:h="16840"/>
          <w:pgMar w:top="940" w:right="853" w:bottom="1140" w:left="566" w:header="576" w:footer="944" w:gutter="0"/>
          <w:cols w:space="720"/>
        </w:sectPr>
      </w:pPr>
    </w:p>
    <w:p w14:paraId="11D24EDD" w14:textId="40C67B1C" w:rsidR="00BB565A" w:rsidRDefault="007A4DC9" w:rsidP="001A00FA">
      <w:pPr>
        <w:pStyle w:val="Heading5"/>
        <w:ind w:left="0"/>
      </w:pPr>
      <w:r w:rsidRPr="004C181D">
        <w:rPr>
          <w:noProof/>
          <w:lang w:val="en-IN"/>
        </w:rPr>
        <w:lastRenderedPageBreak/>
        <w:drawing>
          <wp:anchor distT="0" distB="0" distL="114300" distR="114300" simplePos="0" relativeHeight="251921408" behindDoc="0" locked="0" layoutInCell="1" allowOverlap="1" wp14:anchorId="03D97D7B" wp14:editId="7CEE14D7">
            <wp:simplePos x="0" y="0"/>
            <wp:positionH relativeFrom="margin">
              <wp:posOffset>-43815</wp:posOffset>
            </wp:positionH>
            <wp:positionV relativeFrom="paragraph">
              <wp:posOffset>306705</wp:posOffset>
            </wp:positionV>
            <wp:extent cx="6933565" cy="3127375"/>
            <wp:effectExtent l="0" t="0" r="635" b="0"/>
            <wp:wrapTopAndBottom/>
            <wp:docPr id="13464376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933565" cy="3127375"/>
                    </a:xfrm>
                    <a:prstGeom prst="rect">
                      <a:avLst/>
                    </a:prstGeom>
                    <a:noFill/>
                    <a:ln>
                      <a:noFill/>
                    </a:ln>
                  </pic:spPr>
                </pic:pic>
              </a:graphicData>
            </a:graphic>
          </wp:anchor>
        </w:drawing>
      </w:r>
    </w:p>
    <w:p w14:paraId="3B647913" w14:textId="74CEE8D0" w:rsidR="00E03099" w:rsidRDefault="00E03099" w:rsidP="00AD20DD">
      <w:pPr>
        <w:pStyle w:val="Heading5"/>
        <w:ind w:left="0"/>
        <w:jc w:val="center"/>
      </w:pPr>
    </w:p>
    <w:p w14:paraId="10B348A8" w14:textId="4A567365" w:rsidR="004C181D" w:rsidRDefault="004C181D" w:rsidP="004C181D">
      <w:pPr>
        <w:pStyle w:val="Heading5"/>
        <w:ind w:left="1440" w:firstLine="720"/>
      </w:pPr>
      <w:r>
        <w:t>Figure</w:t>
      </w:r>
      <w:r>
        <w:rPr>
          <w:spacing w:val="-3"/>
        </w:rPr>
        <w:t xml:space="preserve"> </w:t>
      </w:r>
      <w:r>
        <w:t>7.6</w:t>
      </w:r>
      <w:r>
        <w:rPr>
          <w:spacing w:val="-1"/>
        </w:rPr>
        <w:t xml:space="preserve"> </w:t>
      </w:r>
      <w:r>
        <w:t>–</w:t>
      </w:r>
      <w:r>
        <w:rPr>
          <w:spacing w:val="-1"/>
        </w:rPr>
        <w:t xml:space="preserve"> </w:t>
      </w:r>
      <w:r w:rsidR="008006AE" w:rsidRPr="008006AE">
        <w:t>URL Analysis Page Indicating a Safe Website</w:t>
      </w:r>
    </w:p>
    <w:p w14:paraId="48F71146" w14:textId="77777777" w:rsidR="004C181D" w:rsidRDefault="004C181D" w:rsidP="004C181D">
      <w:pPr>
        <w:pStyle w:val="Heading5"/>
        <w:ind w:left="0"/>
        <w:jc w:val="center"/>
        <w:rPr>
          <w:b w:val="0"/>
        </w:rPr>
      </w:pPr>
    </w:p>
    <w:p w14:paraId="0B1604B5" w14:textId="3B9E5D9F" w:rsidR="00BB565A" w:rsidRDefault="005E453A" w:rsidP="005E453A">
      <w:pPr>
        <w:pStyle w:val="BodyText"/>
        <w:spacing w:before="1" w:line="360" w:lineRule="auto"/>
        <w:ind w:left="708" w:right="228" w:firstLine="873"/>
      </w:pPr>
      <w:r w:rsidRPr="00F67C65">
        <w:rPr>
          <w:noProof/>
          <w:lang w:val="en-IN"/>
        </w:rPr>
        <w:drawing>
          <wp:anchor distT="0" distB="0" distL="114300" distR="114300" simplePos="0" relativeHeight="251918336" behindDoc="1" locked="0" layoutInCell="1" allowOverlap="1" wp14:anchorId="43BA0937" wp14:editId="679291BE">
            <wp:simplePos x="0" y="0"/>
            <wp:positionH relativeFrom="page">
              <wp:posOffset>495300</wp:posOffset>
            </wp:positionH>
            <wp:positionV relativeFrom="paragraph">
              <wp:posOffset>1638300</wp:posOffset>
            </wp:positionV>
            <wp:extent cx="6773545" cy="2534920"/>
            <wp:effectExtent l="0" t="0" r="8255" b="0"/>
            <wp:wrapTight wrapText="bothSides">
              <wp:wrapPolygon edited="0">
                <wp:start x="0" y="0"/>
                <wp:lineTo x="0" y="21427"/>
                <wp:lineTo x="21566" y="21427"/>
                <wp:lineTo x="21566" y="0"/>
                <wp:lineTo x="0" y="0"/>
              </wp:wrapPolygon>
            </wp:wrapTight>
            <wp:docPr id="1486353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7022"/>
                    <a:stretch/>
                  </pic:blipFill>
                  <pic:spPr bwMode="auto">
                    <a:xfrm>
                      <a:off x="0" y="0"/>
                      <a:ext cx="6773545" cy="25349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C181D">
        <w:t>The</w:t>
      </w:r>
      <w:r w:rsidR="004C181D">
        <w:rPr>
          <w:spacing w:val="-5"/>
        </w:rPr>
        <w:t xml:space="preserve"> </w:t>
      </w:r>
      <w:r w:rsidR="004C181D">
        <w:t>Figure</w:t>
      </w:r>
      <w:r w:rsidR="004C181D">
        <w:rPr>
          <w:spacing w:val="-4"/>
        </w:rPr>
        <w:t xml:space="preserve"> </w:t>
      </w:r>
      <w:r w:rsidR="004C181D">
        <w:t>7.6</w:t>
      </w:r>
      <w:r w:rsidR="004C181D">
        <w:rPr>
          <w:spacing w:val="-3"/>
        </w:rPr>
        <w:t xml:space="preserve"> </w:t>
      </w:r>
      <w:r w:rsidR="004C181D" w:rsidRPr="00D601CD">
        <w:t xml:space="preserve">shows </w:t>
      </w:r>
      <w:r w:rsidR="006470C5" w:rsidRPr="006470C5">
        <w:t>the snapshot of the URL Analysis Page of the Phishing Detection Application, where a safe URL is analyzed. After the user inputs the URL, the application calculates a phishing probability score using trained machine learning algorithms. In this instance, the system has determined that the entered URL is safe, with a low phishing score. The page also presents detailed information such as the domain's creation date, validity period, and expiration date, assisting users in verifying the trustworthiness of the website.</w:t>
      </w:r>
    </w:p>
    <w:p w14:paraId="4C2D2E98" w14:textId="77777777" w:rsidR="00BB565A" w:rsidRDefault="00BB565A" w:rsidP="00AD20DD">
      <w:pPr>
        <w:pStyle w:val="Heading5"/>
        <w:ind w:left="0"/>
        <w:jc w:val="center"/>
      </w:pPr>
    </w:p>
    <w:p w14:paraId="731D502A" w14:textId="329CBC83" w:rsidR="00AD20DD" w:rsidRDefault="00AD20DD" w:rsidP="000103C5">
      <w:pPr>
        <w:pStyle w:val="Heading5"/>
        <w:ind w:left="1440" w:firstLine="720"/>
      </w:pPr>
      <w:r>
        <w:t>Figure</w:t>
      </w:r>
      <w:r>
        <w:rPr>
          <w:spacing w:val="-3"/>
        </w:rPr>
        <w:t xml:space="preserve"> </w:t>
      </w:r>
      <w:r>
        <w:t>7.6</w:t>
      </w:r>
      <w:r>
        <w:rPr>
          <w:spacing w:val="-1"/>
        </w:rPr>
        <w:t xml:space="preserve"> </w:t>
      </w:r>
      <w:r>
        <w:t>–</w:t>
      </w:r>
      <w:r>
        <w:rPr>
          <w:spacing w:val="-1"/>
        </w:rPr>
        <w:t xml:space="preserve"> </w:t>
      </w:r>
      <w:r w:rsidR="008D25C9" w:rsidRPr="008D25C9">
        <w:t>File Phishing Detection Selection Page of the Application</w:t>
      </w:r>
    </w:p>
    <w:p w14:paraId="0A5A50AC" w14:textId="77777777" w:rsidR="004C20E2" w:rsidRDefault="004C20E2" w:rsidP="00AD20DD">
      <w:pPr>
        <w:pStyle w:val="Heading5"/>
        <w:ind w:left="0"/>
        <w:jc w:val="center"/>
        <w:rPr>
          <w:b w:val="0"/>
        </w:rPr>
      </w:pPr>
    </w:p>
    <w:p w14:paraId="0D4BE669" w14:textId="77777777" w:rsidR="00213469" w:rsidRDefault="00AD20DD" w:rsidP="00D601CD">
      <w:pPr>
        <w:pStyle w:val="BodyText"/>
        <w:spacing w:before="1" w:line="360" w:lineRule="auto"/>
        <w:ind w:left="708" w:right="228" w:firstLine="873"/>
        <w:sectPr w:rsidR="00213469" w:rsidSect="00B0572E">
          <w:footerReference w:type="default" r:id="rId84"/>
          <w:pgSz w:w="11910" w:h="16840"/>
          <w:pgMar w:top="940" w:right="853" w:bottom="1140" w:left="566" w:header="576" w:footer="944" w:gutter="0"/>
          <w:pgNumType w:start="90"/>
          <w:cols w:space="720"/>
        </w:sectPr>
      </w:pPr>
      <w:r>
        <w:t>The</w:t>
      </w:r>
      <w:r>
        <w:rPr>
          <w:spacing w:val="-5"/>
        </w:rPr>
        <w:t xml:space="preserve"> </w:t>
      </w:r>
      <w:r>
        <w:t>Figure</w:t>
      </w:r>
      <w:r>
        <w:rPr>
          <w:spacing w:val="-4"/>
        </w:rPr>
        <w:t xml:space="preserve"> </w:t>
      </w:r>
      <w:r>
        <w:t>7.</w:t>
      </w:r>
      <w:r w:rsidR="004C20E2">
        <w:t>6</w:t>
      </w:r>
      <w:r>
        <w:rPr>
          <w:spacing w:val="-3"/>
        </w:rPr>
        <w:t xml:space="preserve"> </w:t>
      </w:r>
      <w:r w:rsidR="00D601CD" w:rsidRPr="00D601CD">
        <w:t xml:space="preserve">shows the snapshot of the Options Page in the Phishing Detection Application, where the user selects the second option – File Detection. After choosing this option, </w:t>
      </w:r>
    </w:p>
    <w:p w14:paraId="2B8217E2" w14:textId="4BB21D25" w:rsidR="00F67C65" w:rsidRPr="00F67C65" w:rsidRDefault="00D601CD" w:rsidP="00D601CD">
      <w:pPr>
        <w:pStyle w:val="BodyText"/>
        <w:spacing w:before="1" w:line="360" w:lineRule="auto"/>
        <w:ind w:left="708" w:right="228" w:firstLine="873"/>
        <w:rPr>
          <w:lang w:val="en-IN"/>
        </w:rPr>
      </w:pPr>
      <w:r w:rsidRPr="00D601CD">
        <w:lastRenderedPageBreak/>
        <w:t xml:space="preserve">the application allows the user to upload a file for analysis. The system then scans the uploaded file using machine learning algorithms to identify any malicious content or phishing-related elements. This feature helps detect phishing attempts embedded within document files, enhancing the security coverage of the </w:t>
      </w:r>
      <w:r w:rsidR="005E453A" w:rsidRPr="005E453A">
        <w:rPr>
          <w:noProof/>
          <w:lang w:val="en-IN"/>
        </w:rPr>
        <w:drawing>
          <wp:anchor distT="0" distB="0" distL="114300" distR="114300" simplePos="0" relativeHeight="251922432" behindDoc="1" locked="0" layoutInCell="1" allowOverlap="1" wp14:anchorId="64F8A9D1" wp14:editId="217D8636">
            <wp:simplePos x="0" y="0"/>
            <wp:positionH relativeFrom="page">
              <wp:align>center</wp:align>
            </wp:positionH>
            <wp:positionV relativeFrom="paragraph">
              <wp:posOffset>850900</wp:posOffset>
            </wp:positionV>
            <wp:extent cx="6933565" cy="2705100"/>
            <wp:effectExtent l="0" t="0" r="635" b="0"/>
            <wp:wrapTight wrapText="bothSides">
              <wp:wrapPolygon edited="0">
                <wp:start x="0" y="0"/>
                <wp:lineTo x="0" y="21448"/>
                <wp:lineTo x="21543" y="21448"/>
                <wp:lineTo x="21543" y="0"/>
                <wp:lineTo x="0" y="0"/>
              </wp:wrapPolygon>
            </wp:wrapTight>
            <wp:docPr id="7853539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4492"/>
                    <a:stretch/>
                  </pic:blipFill>
                  <pic:spPr bwMode="auto">
                    <a:xfrm>
                      <a:off x="0" y="0"/>
                      <a:ext cx="6933565" cy="27051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601CD">
        <w:t>application.</w:t>
      </w:r>
    </w:p>
    <w:p w14:paraId="49BF21D4" w14:textId="3CD3C065" w:rsidR="005E453A" w:rsidRDefault="005E453A" w:rsidP="00D5689E">
      <w:pPr>
        <w:pStyle w:val="BodyText"/>
        <w:spacing w:line="360" w:lineRule="auto"/>
        <w:rPr>
          <w:lang w:val="en-IN"/>
        </w:rPr>
      </w:pPr>
    </w:p>
    <w:p w14:paraId="3EE98F74" w14:textId="77777777" w:rsidR="005E453A" w:rsidRDefault="005E453A" w:rsidP="005E453A">
      <w:pPr>
        <w:pStyle w:val="Heading5"/>
        <w:ind w:left="0"/>
        <w:jc w:val="center"/>
      </w:pPr>
    </w:p>
    <w:p w14:paraId="21312098" w14:textId="473EABE7" w:rsidR="005E453A" w:rsidRDefault="005E453A" w:rsidP="005E453A">
      <w:pPr>
        <w:pStyle w:val="Heading5"/>
        <w:ind w:left="1440" w:firstLine="720"/>
      </w:pPr>
      <w:r>
        <w:t>Figure</w:t>
      </w:r>
      <w:r>
        <w:rPr>
          <w:spacing w:val="-3"/>
        </w:rPr>
        <w:t xml:space="preserve"> </w:t>
      </w:r>
      <w:r>
        <w:t>7.</w:t>
      </w:r>
      <w:r>
        <w:rPr>
          <w:spacing w:val="-1"/>
        </w:rPr>
        <w:t>7</w:t>
      </w:r>
      <w:r>
        <w:t>–</w:t>
      </w:r>
      <w:r>
        <w:rPr>
          <w:spacing w:val="-1"/>
        </w:rPr>
        <w:t xml:space="preserve"> </w:t>
      </w:r>
      <w:r w:rsidRPr="005E453A">
        <w:t>File Upload Page Indicating a Safe Executable File</w:t>
      </w:r>
    </w:p>
    <w:p w14:paraId="74BC3DAF" w14:textId="77777777" w:rsidR="005E453A" w:rsidRDefault="005E453A" w:rsidP="005E453A">
      <w:pPr>
        <w:pStyle w:val="Heading5"/>
        <w:ind w:left="0"/>
        <w:jc w:val="center"/>
        <w:rPr>
          <w:b w:val="0"/>
        </w:rPr>
      </w:pPr>
    </w:p>
    <w:p w14:paraId="2F01025C" w14:textId="7D76A623" w:rsidR="00D5689E" w:rsidRPr="00D5689E" w:rsidRDefault="005E453A" w:rsidP="00213469">
      <w:pPr>
        <w:pStyle w:val="BodyText"/>
        <w:spacing w:line="360" w:lineRule="auto"/>
        <w:ind w:left="284" w:hanging="284"/>
        <w:jc w:val="both"/>
        <w:rPr>
          <w:lang w:val="en-IN"/>
        </w:rPr>
      </w:pPr>
      <w:r w:rsidRPr="00D5689E">
        <w:rPr>
          <w:noProof/>
          <w:lang w:val="en-IN"/>
        </w:rPr>
        <w:drawing>
          <wp:anchor distT="0" distB="0" distL="114300" distR="114300" simplePos="0" relativeHeight="251919360" behindDoc="0" locked="0" layoutInCell="1" allowOverlap="1" wp14:anchorId="1F9B971D" wp14:editId="110254D7">
            <wp:simplePos x="0" y="0"/>
            <wp:positionH relativeFrom="page">
              <wp:align>center</wp:align>
            </wp:positionH>
            <wp:positionV relativeFrom="paragraph">
              <wp:posOffset>1151890</wp:posOffset>
            </wp:positionV>
            <wp:extent cx="6933565" cy="3136900"/>
            <wp:effectExtent l="0" t="0" r="635" b="6350"/>
            <wp:wrapTopAndBottom/>
            <wp:docPr id="18282423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933565" cy="3136900"/>
                    </a:xfrm>
                    <a:prstGeom prst="rect">
                      <a:avLst/>
                    </a:prstGeom>
                    <a:noFill/>
                    <a:ln>
                      <a:noFill/>
                    </a:ln>
                  </pic:spPr>
                </pic:pic>
              </a:graphicData>
            </a:graphic>
          </wp:anchor>
        </w:drawing>
      </w:r>
      <w:r>
        <w:t>The</w:t>
      </w:r>
      <w:r>
        <w:rPr>
          <w:spacing w:val="-5"/>
        </w:rPr>
        <w:t xml:space="preserve"> </w:t>
      </w:r>
      <w:r>
        <w:t>Figure</w:t>
      </w:r>
      <w:r>
        <w:rPr>
          <w:spacing w:val="-4"/>
        </w:rPr>
        <w:t xml:space="preserve"> </w:t>
      </w:r>
      <w:r>
        <w:t>7.6</w:t>
      </w:r>
      <w:r>
        <w:rPr>
          <w:spacing w:val="-3"/>
        </w:rPr>
        <w:t xml:space="preserve"> </w:t>
      </w:r>
      <w:r w:rsidRPr="00D601CD">
        <w:t xml:space="preserve">shows </w:t>
      </w:r>
      <w:r w:rsidRPr="005E453A">
        <w:t xml:space="preserve">the snapshot of the File Upload Page of the Phishing Detection Application with an uploaded .exe file. Upon uploading, the application analyzes the file for any phishing or malicious patterns using a trained model. In this case, the system has determined that the executable file is safe, with no signs of phishing behavior. </w:t>
      </w:r>
    </w:p>
    <w:p w14:paraId="5F26513E" w14:textId="3AADEF1F" w:rsidR="00D601CD" w:rsidRDefault="00D601CD">
      <w:pPr>
        <w:pStyle w:val="BodyText"/>
        <w:spacing w:line="360" w:lineRule="auto"/>
      </w:pPr>
    </w:p>
    <w:p w14:paraId="45A9E6C7" w14:textId="77777777" w:rsidR="00F523F6" w:rsidRDefault="00F523F6" w:rsidP="00213469">
      <w:pPr>
        <w:pStyle w:val="BodyText"/>
        <w:spacing w:before="1" w:line="360" w:lineRule="auto"/>
        <w:ind w:left="708" w:right="228" w:firstLine="873"/>
        <w:sectPr w:rsidR="00F523F6" w:rsidSect="00B0572E">
          <w:footerReference w:type="default" r:id="rId87"/>
          <w:pgSz w:w="11910" w:h="16840"/>
          <w:pgMar w:top="940" w:right="853" w:bottom="1140" w:left="566" w:header="576" w:footer="944" w:gutter="0"/>
          <w:cols w:space="720"/>
        </w:sectPr>
      </w:pPr>
    </w:p>
    <w:p w14:paraId="4C043F7A" w14:textId="77777777" w:rsidR="00213469" w:rsidRDefault="00213469" w:rsidP="00213469">
      <w:pPr>
        <w:pStyle w:val="BodyText"/>
        <w:spacing w:before="1" w:line="360" w:lineRule="auto"/>
        <w:ind w:left="708" w:right="228" w:firstLine="873"/>
      </w:pPr>
      <w:r>
        <w:lastRenderedPageBreak/>
        <w:t>The</w:t>
      </w:r>
      <w:r>
        <w:rPr>
          <w:spacing w:val="-5"/>
        </w:rPr>
        <w:t xml:space="preserve"> </w:t>
      </w:r>
      <w:r>
        <w:t>Figure</w:t>
      </w:r>
      <w:r>
        <w:rPr>
          <w:spacing w:val="-4"/>
        </w:rPr>
        <w:t xml:space="preserve"> </w:t>
      </w:r>
      <w:r>
        <w:t xml:space="preserve">7.8 </w:t>
      </w:r>
      <w:r w:rsidRPr="005E453A">
        <w:t xml:space="preserve">shows the snapshot of the Email Detection Page of the Phishing Detection Application. This feature allows users to input or upload email content for phishing analysis. The system scans the entire email body and examines the textual content using natural language processing techniques. It looks for suspicious keywords and phrases that are commonly associated with phishing attempts, such as "urgent action required", "verify your account", or "click here to win". In this instance, the application has identified the provided email as a phishing email based </w:t>
      </w:r>
    </w:p>
    <w:p w14:paraId="7CD80602" w14:textId="7D122E0A" w:rsidR="00213469" w:rsidRDefault="00213469" w:rsidP="00213469">
      <w:pPr>
        <w:pStyle w:val="BodyText"/>
        <w:spacing w:before="1" w:line="360" w:lineRule="auto"/>
        <w:ind w:left="708" w:right="228"/>
      </w:pPr>
      <w:r w:rsidRPr="005E453A">
        <w:rPr>
          <w:noProof/>
          <w:lang w:val="en-IN"/>
        </w:rPr>
        <w:drawing>
          <wp:anchor distT="0" distB="0" distL="114300" distR="114300" simplePos="0" relativeHeight="251936768" behindDoc="0" locked="0" layoutInCell="1" allowOverlap="1" wp14:anchorId="6310BD78" wp14:editId="0A91A8B8">
            <wp:simplePos x="0" y="0"/>
            <wp:positionH relativeFrom="margin">
              <wp:align>left</wp:align>
            </wp:positionH>
            <wp:positionV relativeFrom="paragraph">
              <wp:posOffset>318366</wp:posOffset>
            </wp:positionV>
            <wp:extent cx="6933565" cy="3148965"/>
            <wp:effectExtent l="0" t="0" r="635" b="0"/>
            <wp:wrapTopAndBottom/>
            <wp:docPr id="12059990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933565" cy="3148965"/>
                    </a:xfrm>
                    <a:prstGeom prst="rect">
                      <a:avLst/>
                    </a:prstGeom>
                    <a:noFill/>
                    <a:ln>
                      <a:noFill/>
                    </a:ln>
                  </pic:spPr>
                </pic:pic>
              </a:graphicData>
            </a:graphic>
          </wp:anchor>
        </w:drawing>
      </w:r>
      <w:r w:rsidRPr="005E453A">
        <w:t>on its content and keyword patterns, thereby warning the user of a potential threat.</w:t>
      </w:r>
      <w:r>
        <w:br/>
      </w:r>
      <w:r w:rsidRPr="005E453A">
        <w:t>.</w:t>
      </w:r>
    </w:p>
    <w:p w14:paraId="066B8379" w14:textId="3D7D3E01" w:rsidR="00213469" w:rsidRDefault="00213469" w:rsidP="00213469">
      <w:pPr>
        <w:pStyle w:val="Heading5"/>
        <w:ind w:left="0"/>
        <w:jc w:val="center"/>
      </w:pPr>
      <w:r>
        <w:t>Figure</w:t>
      </w:r>
      <w:r>
        <w:rPr>
          <w:spacing w:val="-3"/>
        </w:rPr>
        <w:t xml:space="preserve"> </w:t>
      </w:r>
      <w:r>
        <w:t>7.9</w:t>
      </w:r>
      <w:r>
        <w:rPr>
          <w:spacing w:val="-1"/>
        </w:rPr>
        <w:t xml:space="preserve"> </w:t>
      </w:r>
      <w:r>
        <w:t>–</w:t>
      </w:r>
      <w:r>
        <w:rPr>
          <w:spacing w:val="-1"/>
        </w:rPr>
        <w:t xml:space="preserve"> </w:t>
      </w:r>
      <w:r w:rsidRPr="005E453A">
        <w:t>Email Detection Page Indicating a Safe Email</w:t>
      </w:r>
      <w:r>
        <w:br/>
      </w:r>
    </w:p>
    <w:p w14:paraId="659F7F76" w14:textId="77777777" w:rsidR="00213469" w:rsidRDefault="00213469" w:rsidP="00213469">
      <w:pPr>
        <w:pStyle w:val="Heading5"/>
        <w:ind w:left="0"/>
        <w:jc w:val="center"/>
        <w:rPr>
          <w:b w:val="0"/>
        </w:rPr>
      </w:pPr>
    </w:p>
    <w:p w14:paraId="32E9CF26" w14:textId="77777777" w:rsidR="00213469" w:rsidRDefault="00213469" w:rsidP="00213469">
      <w:pPr>
        <w:pStyle w:val="BodyText"/>
        <w:spacing w:before="1" w:line="360" w:lineRule="auto"/>
        <w:ind w:left="708" w:right="228" w:firstLine="873"/>
      </w:pPr>
      <w:r>
        <w:t>The</w:t>
      </w:r>
      <w:r>
        <w:rPr>
          <w:spacing w:val="-5"/>
        </w:rPr>
        <w:t xml:space="preserve"> </w:t>
      </w:r>
      <w:r>
        <w:t>Figure</w:t>
      </w:r>
      <w:r>
        <w:rPr>
          <w:spacing w:val="-4"/>
        </w:rPr>
        <w:t xml:space="preserve"> </w:t>
      </w:r>
      <w:r>
        <w:t xml:space="preserve">7.8 </w:t>
      </w:r>
      <w:r w:rsidRPr="005E453A">
        <w:t>shows the snapshot of the Email Detection Page of the Phishing Detection Application, where an email has been analyzed for phishing content. The system processes the email text, scanning for phishing-related keywords or misleading statements. In this case, the content does not contain any suspicious or malicious indicators, and the application has classified the email as safe. This helps users confirm the authenticity of the email and avoid unnecessary concern over legitimate communication.</w:t>
      </w:r>
    </w:p>
    <w:p w14:paraId="4EBCB341" w14:textId="77777777" w:rsidR="00213469" w:rsidRDefault="00213469" w:rsidP="00213469">
      <w:pPr>
        <w:pStyle w:val="BodyText"/>
        <w:spacing w:before="1" w:line="360" w:lineRule="auto"/>
        <w:ind w:left="708" w:right="228" w:firstLine="873"/>
      </w:pPr>
    </w:p>
    <w:p w14:paraId="01463E26" w14:textId="3C438FBD" w:rsidR="00000C2A" w:rsidRDefault="00000C2A" w:rsidP="00D601CD">
      <w:pPr>
        <w:pStyle w:val="Heading5"/>
        <w:ind w:left="0"/>
        <w:jc w:val="center"/>
        <w:rPr>
          <w:b w:val="0"/>
        </w:rPr>
      </w:pPr>
    </w:p>
    <w:p w14:paraId="37D3265D" w14:textId="77777777" w:rsidR="00213469" w:rsidRDefault="00213469" w:rsidP="0006270A">
      <w:pPr>
        <w:pStyle w:val="BodyText"/>
        <w:spacing w:before="1" w:line="360" w:lineRule="auto"/>
        <w:ind w:left="708" w:right="228" w:firstLine="873"/>
      </w:pPr>
    </w:p>
    <w:p w14:paraId="0EB45613" w14:textId="77777777" w:rsidR="00300337" w:rsidRDefault="00300337">
      <w:pPr>
        <w:ind w:left="569"/>
        <w:jc w:val="center"/>
        <w:rPr>
          <w:b/>
          <w:i/>
          <w:sz w:val="36"/>
        </w:rPr>
        <w:sectPr w:rsidR="00300337" w:rsidSect="00B0572E">
          <w:headerReference w:type="default" r:id="rId89"/>
          <w:footerReference w:type="default" r:id="rId90"/>
          <w:pgSz w:w="11910" w:h="16840"/>
          <w:pgMar w:top="940" w:right="853" w:bottom="1140" w:left="566" w:header="576" w:footer="944" w:gutter="0"/>
          <w:cols w:space="720"/>
        </w:sectPr>
      </w:pPr>
    </w:p>
    <w:p w14:paraId="66B82823" w14:textId="041CFC3B" w:rsidR="002328DD" w:rsidRDefault="002328DD">
      <w:pPr>
        <w:ind w:left="569"/>
        <w:jc w:val="center"/>
        <w:rPr>
          <w:b/>
          <w:i/>
          <w:sz w:val="36"/>
        </w:rPr>
      </w:pPr>
      <w:r>
        <w:rPr>
          <w:b/>
          <w:i/>
          <w:sz w:val="36"/>
        </w:rPr>
        <w:lastRenderedPageBreak/>
        <w:br/>
      </w:r>
      <w:r>
        <w:rPr>
          <w:b/>
          <w:i/>
          <w:sz w:val="36"/>
        </w:rPr>
        <w:br/>
      </w:r>
      <w:r>
        <w:rPr>
          <w:b/>
          <w:i/>
          <w:sz w:val="36"/>
        </w:rPr>
        <w:br/>
      </w:r>
      <w:r>
        <w:rPr>
          <w:b/>
          <w:i/>
          <w:sz w:val="36"/>
        </w:rPr>
        <w:br/>
      </w:r>
      <w:r>
        <w:rPr>
          <w:b/>
          <w:i/>
          <w:sz w:val="36"/>
        </w:rPr>
        <w:br/>
      </w:r>
      <w:r>
        <w:rPr>
          <w:b/>
          <w:i/>
          <w:sz w:val="36"/>
        </w:rPr>
        <w:br/>
      </w:r>
      <w:r>
        <w:rPr>
          <w:b/>
          <w:i/>
          <w:sz w:val="36"/>
        </w:rPr>
        <w:br/>
      </w:r>
      <w:r>
        <w:rPr>
          <w:b/>
          <w:i/>
          <w:sz w:val="36"/>
        </w:rPr>
        <w:br/>
      </w:r>
      <w:r>
        <w:rPr>
          <w:b/>
          <w:i/>
          <w:sz w:val="36"/>
        </w:rPr>
        <w:br/>
      </w:r>
      <w:r>
        <w:rPr>
          <w:b/>
          <w:i/>
          <w:sz w:val="36"/>
        </w:rPr>
        <w:br/>
      </w:r>
      <w:r>
        <w:rPr>
          <w:b/>
          <w:i/>
          <w:sz w:val="36"/>
        </w:rPr>
        <w:br/>
      </w:r>
      <w:r>
        <w:rPr>
          <w:b/>
          <w:i/>
          <w:sz w:val="36"/>
        </w:rPr>
        <w:br/>
      </w:r>
    </w:p>
    <w:p w14:paraId="354388E5" w14:textId="63F5C5F5" w:rsidR="00670E14" w:rsidRDefault="00E323A1">
      <w:pPr>
        <w:ind w:left="569"/>
        <w:jc w:val="center"/>
        <w:rPr>
          <w:b/>
          <w:i/>
          <w:sz w:val="36"/>
        </w:rPr>
      </w:pPr>
      <w:r>
        <w:rPr>
          <w:b/>
          <w:i/>
          <w:sz w:val="36"/>
        </w:rPr>
        <w:t>CHAPTER</w:t>
      </w:r>
      <w:r>
        <w:rPr>
          <w:b/>
          <w:i/>
          <w:spacing w:val="1"/>
          <w:sz w:val="36"/>
        </w:rPr>
        <w:t xml:space="preserve"> </w:t>
      </w:r>
      <w:r>
        <w:rPr>
          <w:b/>
          <w:i/>
          <w:spacing w:val="-10"/>
          <w:sz w:val="36"/>
        </w:rPr>
        <w:t>8</w:t>
      </w:r>
    </w:p>
    <w:p w14:paraId="7AE77DD3" w14:textId="77777777" w:rsidR="00670E14" w:rsidRDefault="00E323A1">
      <w:pPr>
        <w:pStyle w:val="Heading1"/>
        <w:spacing w:before="206"/>
        <w:ind w:left="565"/>
      </w:pPr>
      <w:r>
        <w:t>CONCLUSION</w:t>
      </w:r>
      <w:r>
        <w:rPr>
          <w:spacing w:val="-1"/>
        </w:rPr>
        <w:t xml:space="preserve"> </w:t>
      </w:r>
      <w:r>
        <w:t>AND</w:t>
      </w:r>
      <w:r>
        <w:rPr>
          <w:spacing w:val="-1"/>
        </w:rPr>
        <w:t xml:space="preserve"> </w:t>
      </w:r>
      <w:r>
        <w:t>FUTURE</w:t>
      </w:r>
      <w:r>
        <w:rPr>
          <w:spacing w:val="-1"/>
        </w:rPr>
        <w:t xml:space="preserve"> </w:t>
      </w:r>
      <w:r>
        <w:rPr>
          <w:spacing w:val="-4"/>
        </w:rPr>
        <w:t>WORK</w:t>
      </w:r>
    </w:p>
    <w:p w14:paraId="1CC9453A" w14:textId="77777777" w:rsidR="00670E14" w:rsidRDefault="00670E14">
      <w:pPr>
        <w:pStyle w:val="Heading1"/>
      </w:pPr>
    </w:p>
    <w:p w14:paraId="4CD3E0BA" w14:textId="77777777" w:rsidR="000C2E5D" w:rsidRPr="000C2E5D" w:rsidRDefault="000C2E5D" w:rsidP="000C2E5D"/>
    <w:p w14:paraId="6523CB47" w14:textId="77777777" w:rsidR="000C2E5D" w:rsidRPr="000C2E5D" w:rsidRDefault="000C2E5D" w:rsidP="000C2E5D"/>
    <w:p w14:paraId="3CB8C78E" w14:textId="77777777" w:rsidR="000C2E5D" w:rsidRPr="000C2E5D" w:rsidRDefault="000C2E5D" w:rsidP="000C2E5D"/>
    <w:p w14:paraId="17FB2830" w14:textId="77777777" w:rsidR="000C2E5D" w:rsidRPr="000C2E5D" w:rsidRDefault="000C2E5D" w:rsidP="000C2E5D"/>
    <w:p w14:paraId="7E639A05" w14:textId="77777777" w:rsidR="000C2E5D" w:rsidRPr="000C2E5D" w:rsidRDefault="000C2E5D" w:rsidP="000C2E5D"/>
    <w:p w14:paraId="2524738C" w14:textId="77777777" w:rsidR="000C2E5D" w:rsidRPr="000C2E5D" w:rsidRDefault="000C2E5D" w:rsidP="000C2E5D"/>
    <w:p w14:paraId="589D7429" w14:textId="77777777" w:rsidR="000C2E5D" w:rsidRPr="000C2E5D" w:rsidRDefault="000C2E5D" w:rsidP="000C2E5D"/>
    <w:p w14:paraId="20BF9235" w14:textId="77777777" w:rsidR="000C2E5D" w:rsidRPr="000C2E5D" w:rsidRDefault="000C2E5D" w:rsidP="000C2E5D"/>
    <w:p w14:paraId="17B7F0A4" w14:textId="77777777" w:rsidR="000C2E5D" w:rsidRPr="000C2E5D" w:rsidRDefault="000C2E5D" w:rsidP="000C2E5D"/>
    <w:p w14:paraId="7B57AA69" w14:textId="77777777" w:rsidR="000C2E5D" w:rsidRPr="000C2E5D" w:rsidRDefault="000C2E5D" w:rsidP="000C2E5D"/>
    <w:p w14:paraId="1DF437A7" w14:textId="77777777" w:rsidR="000C2E5D" w:rsidRPr="000C2E5D" w:rsidRDefault="000C2E5D" w:rsidP="000C2E5D"/>
    <w:p w14:paraId="6C6F5618" w14:textId="77777777" w:rsidR="000C2E5D" w:rsidRPr="000C2E5D" w:rsidRDefault="000C2E5D" w:rsidP="000C2E5D"/>
    <w:p w14:paraId="62D319F8" w14:textId="77777777" w:rsidR="000C2E5D" w:rsidRPr="000C2E5D" w:rsidRDefault="000C2E5D" w:rsidP="000C2E5D"/>
    <w:p w14:paraId="01B6725A" w14:textId="77777777" w:rsidR="000C2E5D" w:rsidRPr="000C2E5D" w:rsidRDefault="000C2E5D" w:rsidP="000C2E5D"/>
    <w:p w14:paraId="70652D0B" w14:textId="77777777" w:rsidR="000C2E5D" w:rsidRPr="000C2E5D" w:rsidRDefault="000C2E5D" w:rsidP="000C2E5D"/>
    <w:p w14:paraId="1D897DBF" w14:textId="77777777" w:rsidR="000C2E5D" w:rsidRPr="000C2E5D" w:rsidRDefault="000C2E5D" w:rsidP="000C2E5D"/>
    <w:p w14:paraId="1345002E" w14:textId="77777777" w:rsidR="000C2E5D" w:rsidRPr="000C2E5D" w:rsidRDefault="000C2E5D" w:rsidP="000C2E5D"/>
    <w:p w14:paraId="6E5C1F2C" w14:textId="77777777" w:rsidR="000C2E5D" w:rsidRPr="000C2E5D" w:rsidRDefault="000C2E5D" w:rsidP="000C2E5D"/>
    <w:p w14:paraId="22BD606A" w14:textId="77777777" w:rsidR="000C2E5D" w:rsidRPr="000C2E5D" w:rsidRDefault="000C2E5D" w:rsidP="000C2E5D"/>
    <w:p w14:paraId="0F784CB4" w14:textId="38174757" w:rsidR="00300337" w:rsidRPr="00300337" w:rsidRDefault="002328DD" w:rsidP="00300337">
      <w:pPr>
        <w:spacing w:before="277"/>
        <w:rPr>
          <w:sz w:val="32"/>
        </w:rPr>
        <w:sectPr w:rsidR="00300337" w:rsidRPr="00300337" w:rsidSect="00B0572E">
          <w:headerReference w:type="default" r:id="rId91"/>
          <w:footerReference w:type="default" r:id="rId92"/>
          <w:pgSz w:w="11910" w:h="16840"/>
          <w:pgMar w:top="940" w:right="853" w:bottom="1140" w:left="566" w:header="576" w:footer="944" w:gutter="0"/>
          <w:cols w:space="720"/>
        </w:sectPr>
      </w:pPr>
      <w:r>
        <w:rPr>
          <w:b/>
          <w:sz w:val="32"/>
        </w:rPr>
        <w:br/>
      </w:r>
    </w:p>
    <w:p w14:paraId="4054D72C" w14:textId="4FC2BDE3" w:rsidR="00670E14" w:rsidRDefault="00E323A1" w:rsidP="002328DD">
      <w:pPr>
        <w:spacing w:before="277"/>
        <w:rPr>
          <w:b/>
          <w:sz w:val="32"/>
        </w:rPr>
      </w:pPr>
      <w:r>
        <w:rPr>
          <w:b/>
          <w:sz w:val="32"/>
        </w:rPr>
        <w:lastRenderedPageBreak/>
        <w:t>CHAPTER</w:t>
      </w:r>
      <w:r>
        <w:rPr>
          <w:b/>
          <w:spacing w:val="-17"/>
          <w:sz w:val="32"/>
        </w:rPr>
        <w:t xml:space="preserve"> </w:t>
      </w:r>
      <w:r>
        <w:rPr>
          <w:b/>
          <w:spacing w:val="-10"/>
          <w:sz w:val="32"/>
        </w:rPr>
        <w:t>8</w:t>
      </w:r>
    </w:p>
    <w:p w14:paraId="11CF913F" w14:textId="77777777" w:rsidR="00670E14" w:rsidRDefault="00E323A1">
      <w:pPr>
        <w:pStyle w:val="Heading1"/>
        <w:spacing w:before="385"/>
        <w:ind w:right="1993"/>
      </w:pPr>
      <w:r>
        <w:rPr>
          <w:spacing w:val="-2"/>
        </w:rPr>
        <w:t>CONCLUSIONS</w:t>
      </w:r>
    </w:p>
    <w:p w14:paraId="424DD4C4" w14:textId="77777777" w:rsidR="00CC675F" w:rsidRDefault="00CC675F">
      <w:pPr>
        <w:pStyle w:val="BodyText"/>
        <w:spacing w:line="360" w:lineRule="auto"/>
        <w:ind w:left="708" w:right="139" w:firstLine="873"/>
        <w:jc w:val="both"/>
      </w:pPr>
    </w:p>
    <w:p w14:paraId="2E4842BD" w14:textId="77777777" w:rsidR="00CC675F" w:rsidRDefault="00CC675F" w:rsidP="00CC675F">
      <w:pPr>
        <w:pStyle w:val="BodyText"/>
        <w:spacing w:line="360" w:lineRule="auto"/>
        <w:ind w:left="708" w:right="139" w:firstLine="873"/>
        <w:jc w:val="both"/>
        <w:rPr>
          <w:lang w:val="en-IN"/>
        </w:rPr>
      </w:pPr>
      <w:r w:rsidRPr="00CC675F">
        <w:rPr>
          <w:lang w:val="en-IN"/>
        </w:rPr>
        <w:t>URL-based phishing detection systems are gaining increasing importance as cyber threats continue to evolve and phishing attacks become more sophisticated. Traditional detection methods, often reliant on centralized databases and static rules, have been criticized for their limited ability to adapt quickly to new phishing techniques and for sometimes producing high false positives. These methods also often lack transparency in how detection decisions are made, leaving users vulnerable to phishing scams that can lead to data theft, financial loss, and privacy breaches.</w:t>
      </w:r>
    </w:p>
    <w:p w14:paraId="7C1C7160" w14:textId="77777777" w:rsidR="00CC675F" w:rsidRPr="00CC675F" w:rsidRDefault="00CC675F" w:rsidP="00CC675F">
      <w:pPr>
        <w:pStyle w:val="BodyText"/>
        <w:spacing w:line="360" w:lineRule="auto"/>
        <w:ind w:left="708" w:right="139" w:firstLine="873"/>
        <w:jc w:val="both"/>
        <w:rPr>
          <w:lang w:val="en-IN"/>
        </w:rPr>
      </w:pPr>
    </w:p>
    <w:p w14:paraId="253509CE" w14:textId="77777777" w:rsidR="00CC675F" w:rsidRDefault="00CC675F" w:rsidP="00CC675F">
      <w:pPr>
        <w:pStyle w:val="BodyText"/>
        <w:spacing w:line="360" w:lineRule="auto"/>
        <w:ind w:left="708" w:right="139" w:firstLine="873"/>
        <w:jc w:val="both"/>
        <w:rPr>
          <w:lang w:val="en-IN"/>
        </w:rPr>
      </w:pPr>
      <w:r w:rsidRPr="00CC675F">
        <w:rPr>
          <w:lang w:val="en-IN"/>
        </w:rPr>
        <w:t xml:space="preserve">URL-based phishing detection offers a proactive approach to identifying malicious links by </w:t>
      </w:r>
      <w:proofErr w:type="spellStart"/>
      <w:r w:rsidRPr="00CC675F">
        <w:rPr>
          <w:lang w:val="en-IN"/>
        </w:rPr>
        <w:t>analyzing</w:t>
      </w:r>
      <w:proofErr w:type="spellEnd"/>
      <w:r w:rsidRPr="00CC675F">
        <w:rPr>
          <w:lang w:val="en-IN"/>
        </w:rPr>
        <w:t xml:space="preserve"> URL characteristics using advanced techniques like hybrid machine learning models. Unlike static blacklists maintained in centralized servers, these systems evaluate URLs in real-time, offering faster and more accurate detection of phishing attempts. One of the key advantages is that these systems can dynamically </w:t>
      </w:r>
      <w:proofErr w:type="spellStart"/>
      <w:r w:rsidRPr="00CC675F">
        <w:rPr>
          <w:lang w:val="en-IN"/>
        </w:rPr>
        <w:t>analyze</w:t>
      </w:r>
      <w:proofErr w:type="spellEnd"/>
      <w:r w:rsidRPr="00CC675F">
        <w:rPr>
          <w:lang w:val="en-IN"/>
        </w:rPr>
        <w:t xml:space="preserve"> URL patterns, lexical features, and </w:t>
      </w:r>
      <w:proofErr w:type="spellStart"/>
      <w:r w:rsidRPr="00CC675F">
        <w:rPr>
          <w:lang w:val="en-IN"/>
        </w:rPr>
        <w:t>behavioral</w:t>
      </w:r>
      <w:proofErr w:type="spellEnd"/>
      <w:r w:rsidRPr="00CC675F">
        <w:rPr>
          <w:lang w:val="en-IN"/>
        </w:rPr>
        <w:t xml:space="preserve"> signals to detect phishing URLs, reducing dependency on pre-existing databases.</w:t>
      </w:r>
    </w:p>
    <w:p w14:paraId="422C5DE8" w14:textId="77777777" w:rsidR="00CC675F" w:rsidRPr="00CC675F" w:rsidRDefault="00CC675F" w:rsidP="00CC675F">
      <w:pPr>
        <w:pStyle w:val="BodyText"/>
        <w:spacing w:line="360" w:lineRule="auto"/>
        <w:ind w:left="708" w:right="139" w:firstLine="873"/>
        <w:jc w:val="both"/>
        <w:rPr>
          <w:lang w:val="en-IN"/>
        </w:rPr>
      </w:pPr>
    </w:p>
    <w:p w14:paraId="7EC5DFB3" w14:textId="77777777" w:rsidR="00CC675F" w:rsidRDefault="00CC675F" w:rsidP="00CC675F">
      <w:pPr>
        <w:pStyle w:val="BodyText"/>
        <w:spacing w:line="360" w:lineRule="auto"/>
        <w:ind w:left="708" w:right="139" w:firstLine="873"/>
        <w:jc w:val="both"/>
        <w:rPr>
          <w:lang w:val="en-IN"/>
        </w:rPr>
      </w:pPr>
      <w:r w:rsidRPr="00CC675F">
        <w:rPr>
          <w:lang w:val="en-IN"/>
        </w:rPr>
        <w:t>Another advantage of URL-based phishing detection is improved resilience against new and evolving phishing tactics. As attackers constantly change URLs and use obfuscation methods, traditional detection systems can lag behind. Machine learning models trained on diverse datasets can generalize better and detect novel phishing URLs that have not yet been reported. This helps protect users from zero-day phishing attacks and emerging threats.</w:t>
      </w:r>
    </w:p>
    <w:p w14:paraId="27A8A6E8" w14:textId="77777777" w:rsidR="00CC675F" w:rsidRPr="00CC675F" w:rsidRDefault="00CC675F" w:rsidP="00CC675F">
      <w:pPr>
        <w:pStyle w:val="BodyText"/>
        <w:spacing w:line="360" w:lineRule="auto"/>
        <w:ind w:left="708" w:right="139" w:firstLine="873"/>
        <w:jc w:val="both"/>
        <w:rPr>
          <w:lang w:val="en-IN"/>
        </w:rPr>
      </w:pPr>
    </w:p>
    <w:p w14:paraId="629EFE97" w14:textId="0995B91B" w:rsidR="00CC675F" w:rsidRDefault="00CC675F" w:rsidP="000C2E5D">
      <w:pPr>
        <w:pStyle w:val="BodyText"/>
        <w:spacing w:line="360" w:lineRule="auto"/>
        <w:ind w:left="708" w:right="139" w:firstLine="873"/>
        <w:jc w:val="both"/>
        <w:rPr>
          <w:lang w:val="en-IN"/>
        </w:rPr>
      </w:pPr>
      <w:r w:rsidRPr="00CC675F">
        <w:rPr>
          <w:lang w:val="en-IN"/>
        </w:rPr>
        <w:t xml:space="preserve">However, URL-based phishing detection systems face challenges such as scalability and accuracy. The increasing volume of URLs to be </w:t>
      </w:r>
      <w:proofErr w:type="spellStart"/>
      <w:r w:rsidRPr="00CC675F">
        <w:rPr>
          <w:lang w:val="en-IN"/>
        </w:rPr>
        <w:t>analyzed</w:t>
      </w:r>
      <w:proofErr w:type="spellEnd"/>
      <w:r w:rsidRPr="00CC675F">
        <w:rPr>
          <w:lang w:val="en-IN"/>
        </w:rPr>
        <w:t xml:space="preserve"> can strain system resources and slow down detection. Additionally, ensuring low false positive rates while maintaining high detection accuracy is complex, requiring continuous model training and evaluation.URL analysis efficiently.</w:t>
      </w:r>
    </w:p>
    <w:p w14:paraId="71799461" w14:textId="77777777" w:rsidR="000C2E5D" w:rsidRDefault="000C2E5D" w:rsidP="000C2E5D">
      <w:pPr>
        <w:pStyle w:val="BodyText"/>
        <w:spacing w:line="360" w:lineRule="auto"/>
        <w:ind w:left="720" w:right="139"/>
        <w:jc w:val="both"/>
        <w:rPr>
          <w:lang w:val="en-IN"/>
        </w:rPr>
        <w:sectPr w:rsidR="000C2E5D" w:rsidSect="00B0572E">
          <w:headerReference w:type="default" r:id="rId93"/>
          <w:footerReference w:type="default" r:id="rId94"/>
          <w:pgSz w:w="11910" w:h="16840"/>
          <w:pgMar w:top="940" w:right="853" w:bottom="1140" w:left="566" w:header="576" w:footer="944" w:gutter="0"/>
          <w:cols w:space="720"/>
        </w:sectPr>
      </w:pPr>
      <w:r>
        <w:rPr>
          <w:lang w:val="en-IN"/>
        </w:rPr>
        <w:br/>
      </w:r>
    </w:p>
    <w:p w14:paraId="0899C69E" w14:textId="4FEAF87B" w:rsidR="00CC675F" w:rsidRPr="00CC675F" w:rsidRDefault="00CC675F" w:rsidP="000C2E5D">
      <w:pPr>
        <w:pStyle w:val="BodyText"/>
        <w:spacing w:line="360" w:lineRule="auto"/>
        <w:ind w:left="720" w:right="139"/>
        <w:jc w:val="both"/>
        <w:rPr>
          <w:lang w:val="en-IN"/>
        </w:rPr>
      </w:pPr>
      <w:r w:rsidRPr="00CC675F">
        <w:rPr>
          <w:lang w:val="en-IN"/>
        </w:rPr>
        <w:lastRenderedPageBreak/>
        <w:t>In conclusion, URL-based phishing detection systems have the potential to significantly enhance cybersecurity by providing real-time, accurate, and adaptive protection against phishing threats. These systems empower users and organizations to detect and prevent phishing attacks more effectively, reducing risks of data breaches and financial fraud. While challenges remain, ongoing advancements in machine learning and threat intelligence are making URL-based phishing detection increasingly robust and accessible. As this technology evolves, it will play a critical role in securing the online ecosystem from phishing attacks.</w:t>
      </w:r>
    </w:p>
    <w:p w14:paraId="6C2D5B2D" w14:textId="77777777" w:rsidR="00CC675F" w:rsidRDefault="00CC675F">
      <w:pPr>
        <w:pStyle w:val="BodyText"/>
        <w:spacing w:line="360" w:lineRule="auto"/>
        <w:ind w:left="708" w:right="139" w:firstLine="873"/>
        <w:jc w:val="both"/>
      </w:pPr>
    </w:p>
    <w:p w14:paraId="594F89AC" w14:textId="77777777" w:rsidR="00670E14" w:rsidRDefault="00670E14">
      <w:pPr>
        <w:pStyle w:val="BodyText"/>
        <w:spacing w:line="360" w:lineRule="auto"/>
        <w:jc w:val="both"/>
      </w:pPr>
    </w:p>
    <w:p w14:paraId="4E425B6C" w14:textId="77777777" w:rsidR="00CC675F" w:rsidRDefault="00CC675F">
      <w:pPr>
        <w:pStyle w:val="BodyText"/>
        <w:spacing w:line="360" w:lineRule="auto"/>
        <w:jc w:val="both"/>
      </w:pPr>
    </w:p>
    <w:p w14:paraId="18CCFBFB" w14:textId="77777777" w:rsidR="000C2E5D" w:rsidRPr="000C2E5D" w:rsidRDefault="000C2E5D" w:rsidP="000C2E5D"/>
    <w:p w14:paraId="0A7B8651" w14:textId="77777777" w:rsidR="000C2E5D" w:rsidRPr="000C2E5D" w:rsidRDefault="000C2E5D" w:rsidP="000C2E5D"/>
    <w:p w14:paraId="099B86D4" w14:textId="77777777" w:rsidR="000C2E5D" w:rsidRPr="000C2E5D" w:rsidRDefault="000C2E5D" w:rsidP="000C2E5D"/>
    <w:p w14:paraId="6941770A" w14:textId="77777777" w:rsidR="000C2E5D" w:rsidRPr="000C2E5D" w:rsidRDefault="000C2E5D" w:rsidP="000C2E5D"/>
    <w:p w14:paraId="58221A33" w14:textId="77777777" w:rsidR="000C2E5D" w:rsidRPr="000C2E5D" w:rsidRDefault="000C2E5D" w:rsidP="000C2E5D"/>
    <w:p w14:paraId="42027A47" w14:textId="77777777" w:rsidR="000C2E5D" w:rsidRPr="000C2E5D" w:rsidRDefault="000C2E5D" w:rsidP="000C2E5D"/>
    <w:p w14:paraId="1D6A6996" w14:textId="77777777" w:rsidR="000C2E5D" w:rsidRPr="000C2E5D" w:rsidRDefault="000C2E5D" w:rsidP="000C2E5D"/>
    <w:p w14:paraId="30E66CAD" w14:textId="77777777" w:rsidR="000C2E5D" w:rsidRPr="000C2E5D" w:rsidRDefault="000C2E5D" w:rsidP="000C2E5D"/>
    <w:p w14:paraId="512261C8" w14:textId="77777777" w:rsidR="000C2E5D" w:rsidRPr="000C2E5D" w:rsidRDefault="000C2E5D" w:rsidP="000C2E5D"/>
    <w:p w14:paraId="48729873" w14:textId="77777777" w:rsidR="000C2E5D" w:rsidRPr="000C2E5D" w:rsidRDefault="000C2E5D" w:rsidP="000C2E5D"/>
    <w:p w14:paraId="4E678ED5" w14:textId="77777777" w:rsidR="000C2E5D" w:rsidRPr="000C2E5D" w:rsidRDefault="000C2E5D" w:rsidP="000C2E5D"/>
    <w:p w14:paraId="1425CBBE" w14:textId="77777777" w:rsidR="000C2E5D" w:rsidRPr="000C2E5D" w:rsidRDefault="000C2E5D" w:rsidP="000C2E5D"/>
    <w:p w14:paraId="467B38E4" w14:textId="77777777" w:rsidR="000C2E5D" w:rsidRPr="000C2E5D" w:rsidRDefault="000C2E5D" w:rsidP="000C2E5D"/>
    <w:p w14:paraId="0E03911F" w14:textId="77777777" w:rsidR="000C2E5D" w:rsidRPr="000C2E5D" w:rsidRDefault="000C2E5D" w:rsidP="000C2E5D"/>
    <w:p w14:paraId="5806652D" w14:textId="77777777" w:rsidR="000C2E5D" w:rsidRPr="000C2E5D" w:rsidRDefault="000C2E5D" w:rsidP="000C2E5D"/>
    <w:p w14:paraId="0E7778A6" w14:textId="77777777" w:rsidR="000C2E5D" w:rsidRPr="000C2E5D" w:rsidRDefault="000C2E5D" w:rsidP="000C2E5D"/>
    <w:p w14:paraId="264723F4" w14:textId="77777777" w:rsidR="000C2E5D" w:rsidRPr="000C2E5D" w:rsidRDefault="000C2E5D" w:rsidP="000C2E5D"/>
    <w:p w14:paraId="012CE11C" w14:textId="77777777" w:rsidR="000C2E5D" w:rsidRPr="000C2E5D" w:rsidRDefault="000C2E5D" w:rsidP="000C2E5D"/>
    <w:p w14:paraId="6038E51F" w14:textId="77777777" w:rsidR="000C2E5D" w:rsidRPr="000C2E5D" w:rsidRDefault="000C2E5D" w:rsidP="000C2E5D"/>
    <w:p w14:paraId="756DEFB2" w14:textId="77777777" w:rsidR="000C2E5D" w:rsidRPr="000C2E5D" w:rsidRDefault="000C2E5D" w:rsidP="000C2E5D"/>
    <w:p w14:paraId="0AF743E9" w14:textId="77777777" w:rsidR="000C2E5D" w:rsidRPr="000C2E5D" w:rsidRDefault="000C2E5D" w:rsidP="000C2E5D"/>
    <w:p w14:paraId="34F33AD6" w14:textId="77777777" w:rsidR="000C2E5D" w:rsidRPr="000C2E5D" w:rsidRDefault="000C2E5D" w:rsidP="000C2E5D"/>
    <w:p w14:paraId="0F15BAD5" w14:textId="77777777" w:rsidR="000C2E5D" w:rsidRPr="000C2E5D" w:rsidRDefault="000C2E5D" w:rsidP="000C2E5D"/>
    <w:p w14:paraId="421B5486" w14:textId="77777777" w:rsidR="000C2E5D" w:rsidRPr="000C2E5D" w:rsidRDefault="000C2E5D" w:rsidP="000C2E5D"/>
    <w:p w14:paraId="1A4025DA" w14:textId="77777777" w:rsidR="000C2E5D" w:rsidRPr="000C2E5D" w:rsidRDefault="000C2E5D" w:rsidP="000C2E5D"/>
    <w:p w14:paraId="4C6E66B0" w14:textId="77777777" w:rsidR="000C2E5D" w:rsidRPr="000C2E5D" w:rsidRDefault="000C2E5D" w:rsidP="000C2E5D"/>
    <w:p w14:paraId="671C0323" w14:textId="77777777" w:rsidR="000C2E5D" w:rsidRPr="000C2E5D" w:rsidRDefault="000C2E5D" w:rsidP="000C2E5D"/>
    <w:p w14:paraId="04C43ADC" w14:textId="77777777" w:rsidR="000C2E5D" w:rsidRPr="000C2E5D" w:rsidRDefault="000C2E5D" w:rsidP="000C2E5D"/>
    <w:p w14:paraId="24B3C6D5" w14:textId="77777777" w:rsidR="000C2E5D" w:rsidRPr="000C2E5D" w:rsidRDefault="000C2E5D" w:rsidP="000C2E5D"/>
    <w:p w14:paraId="6172D977" w14:textId="77777777" w:rsidR="000C2E5D" w:rsidRPr="000C2E5D" w:rsidRDefault="000C2E5D" w:rsidP="000C2E5D"/>
    <w:p w14:paraId="3B228F16" w14:textId="77777777" w:rsidR="000C2E5D" w:rsidRPr="000C2E5D" w:rsidRDefault="000C2E5D" w:rsidP="000C2E5D"/>
    <w:p w14:paraId="7740806E" w14:textId="77777777" w:rsidR="000C2E5D" w:rsidRPr="000C2E5D" w:rsidRDefault="000C2E5D" w:rsidP="000C2E5D"/>
    <w:p w14:paraId="121F8DFF" w14:textId="77777777" w:rsidR="000C2E5D" w:rsidRPr="000C2E5D" w:rsidRDefault="000C2E5D" w:rsidP="000C2E5D"/>
    <w:p w14:paraId="438CD3D2" w14:textId="77777777" w:rsidR="000C2E5D" w:rsidRPr="000C2E5D" w:rsidRDefault="000C2E5D" w:rsidP="000C2E5D"/>
    <w:p w14:paraId="7E4B462A" w14:textId="41E5AE3E" w:rsidR="000C2E5D" w:rsidRDefault="000C2E5D" w:rsidP="000C2E5D">
      <w:pPr>
        <w:tabs>
          <w:tab w:val="left" w:pos="9507"/>
        </w:tabs>
        <w:rPr>
          <w:sz w:val="24"/>
          <w:szCs w:val="24"/>
        </w:rPr>
      </w:pPr>
      <w:r>
        <w:rPr>
          <w:sz w:val="24"/>
          <w:szCs w:val="24"/>
        </w:rPr>
        <w:tab/>
      </w:r>
    </w:p>
    <w:p w14:paraId="2566CE5A" w14:textId="77777777" w:rsidR="000C2E5D" w:rsidRDefault="000C2E5D">
      <w:pPr>
        <w:pStyle w:val="Heading1"/>
        <w:spacing w:before="278"/>
        <w:ind w:right="1995"/>
        <w:sectPr w:rsidR="000C2E5D" w:rsidSect="00B0572E">
          <w:footerReference w:type="default" r:id="rId95"/>
          <w:pgSz w:w="11910" w:h="16840"/>
          <w:pgMar w:top="940" w:right="853" w:bottom="1140" w:left="566" w:header="576" w:footer="944" w:gutter="0"/>
          <w:cols w:space="720"/>
        </w:sectPr>
      </w:pPr>
    </w:p>
    <w:p w14:paraId="0958CFF5" w14:textId="77777777" w:rsidR="00670E14" w:rsidRDefault="00E323A1">
      <w:pPr>
        <w:pStyle w:val="Heading1"/>
        <w:spacing w:before="278"/>
        <w:ind w:right="1995"/>
      </w:pPr>
      <w:r>
        <w:lastRenderedPageBreak/>
        <w:t>Future</w:t>
      </w:r>
      <w:r>
        <w:rPr>
          <w:spacing w:val="1"/>
        </w:rPr>
        <w:t xml:space="preserve"> </w:t>
      </w:r>
      <w:r>
        <w:rPr>
          <w:spacing w:val="-2"/>
        </w:rPr>
        <w:t>enhancements</w:t>
      </w:r>
    </w:p>
    <w:p w14:paraId="69D132A9" w14:textId="28EA7383" w:rsidR="00DC0836" w:rsidRPr="00DC0836" w:rsidRDefault="00DC0836" w:rsidP="00DC0836">
      <w:pPr>
        <w:pStyle w:val="ListParagraph"/>
        <w:numPr>
          <w:ilvl w:val="0"/>
          <w:numId w:val="2"/>
        </w:numPr>
        <w:tabs>
          <w:tab w:val="left" w:pos="1068"/>
        </w:tabs>
        <w:spacing w:before="406" w:line="360" w:lineRule="auto"/>
        <w:ind w:right="141"/>
        <w:rPr>
          <w:sz w:val="24"/>
        </w:rPr>
      </w:pPr>
      <w:r w:rsidRPr="00DC0836">
        <w:rPr>
          <w:b/>
          <w:bCs/>
          <w:sz w:val="24"/>
        </w:rPr>
        <w:t xml:space="preserve">Real-Time Threat Feed Integration: </w:t>
      </w:r>
      <w:r w:rsidRPr="00DC0836">
        <w:rPr>
          <w:sz w:val="24"/>
        </w:rPr>
        <w:t>Enhance system accuracy and responsiveness by integrating with global cybersecurity intelligence feeds. This will enable immediate recognition of newly reported phishing domains and suspicious behavior patterns.</w:t>
      </w:r>
    </w:p>
    <w:p w14:paraId="199174C2" w14:textId="51B05BB9" w:rsidR="00DC0836" w:rsidRPr="00DC0836" w:rsidRDefault="00DC0836" w:rsidP="00DC0836">
      <w:pPr>
        <w:pStyle w:val="ListParagraph"/>
        <w:numPr>
          <w:ilvl w:val="0"/>
          <w:numId w:val="2"/>
        </w:numPr>
        <w:tabs>
          <w:tab w:val="left" w:pos="1068"/>
        </w:tabs>
        <w:spacing w:line="360" w:lineRule="auto"/>
        <w:ind w:right="141"/>
        <w:rPr>
          <w:sz w:val="24"/>
        </w:rPr>
      </w:pPr>
      <w:r w:rsidRPr="00DC0836">
        <w:rPr>
          <w:b/>
          <w:bCs/>
          <w:sz w:val="24"/>
        </w:rPr>
        <w:t xml:space="preserve">Scalable Detection Architecture: </w:t>
      </w:r>
      <w:r w:rsidRPr="00DC0836">
        <w:rPr>
          <w:sz w:val="24"/>
        </w:rPr>
        <w:t>Redesign the backend to support high-volume URL scanning using cloud-native microservices, load balancing, and distributed computing—ensuring the system remains fast and reliable as usage grows.</w:t>
      </w:r>
    </w:p>
    <w:p w14:paraId="7C38F783" w14:textId="386BC3C4" w:rsidR="00DC0836" w:rsidRPr="00DC0836" w:rsidRDefault="00DC0836" w:rsidP="00DC0836">
      <w:pPr>
        <w:pStyle w:val="ListParagraph"/>
        <w:numPr>
          <w:ilvl w:val="0"/>
          <w:numId w:val="2"/>
        </w:numPr>
        <w:tabs>
          <w:tab w:val="left" w:pos="1068"/>
        </w:tabs>
        <w:spacing w:line="360" w:lineRule="auto"/>
        <w:ind w:right="141"/>
        <w:rPr>
          <w:sz w:val="24"/>
        </w:rPr>
      </w:pPr>
      <w:r w:rsidRPr="00DC0836">
        <w:rPr>
          <w:b/>
          <w:bCs/>
          <w:sz w:val="24"/>
        </w:rPr>
        <w:t>Privacy-Centric Detection Mechanisms</w:t>
      </w:r>
      <w:r w:rsidRPr="00DC0836">
        <w:rPr>
          <w:sz w:val="24"/>
        </w:rPr>
        <w:t>: Implement privacy-focused techniques like federated learning and secure multi-party computation, enabling model improvements without compromising user data confidentiality.</w:t>
      </w:r>
    </w:p>
    <w:p w14:paraId="307C4FE8" w14:textId="7F5BC526" w:rsidR="00DC0836" w:rsidRPr="00DC0836" w:rsidRDefault="00DC0836" w:rsidP="00DC0836">
      <w:pPr>
        <w:pStyle w:val="ListParagraph"/>
        <w:numPr>
          <w:ilvl w:val="0"/>
          <w:numId w:val="2"/>
        </w:numPr>
        <w:tabs>
          <w:tab w:val="left" w:pos="1068"/>
        </w:tabs>
        <w:spacing w:line="360" w:lineRule="auto"/>
        <w:ind w:right="141"/>
        <w:rPr>
          <w:sz w:val="24"/>
        </w:rPr>
      </w:pPr>
      <w:r w:rsidRPr="00DC0836">
        <w:rPr>
          <w:b/>
          <w:bCs/>
          <w:sz w:val="24"/>
        </w:rPr>
        <w:t xml:space="preserve">User Engagement and Reporting Rewards: </w:t>
      </w:r>
      <w:r w:rsidRPr="00DC0836">
        <w:rPr>
          <w:sz w:val="24"/>
        </w:rPr>
        <w:t>Incorporate community-driven features such as phishing URL reporting and awareness quizzes. Users can earn reputation points or rewards, promoting proactive security participation.</w:t>
      </w:r>
    </w:p>
    <w:p w14:paraId="2C123FBD" w14:textId="30AA1E9F" w:rsidR="00DC0836" w:rsidRPr="00DC0836" w:rsidRDefault="00DC0836" w:rsidP="00DC0836">
      <w:pPr>
        <w:pStyle w:val="ListParagraph"/>
        <w:numPr>
          <w:ilvl w:val="0"/>
          <w:numId w:val="2"/>
        </w:numPr>
        <w:tabs>
          <w:tab w:val="left" w:pos="1068"/>
        </w:tabs>
        <w:spacing w:line="360" w:lineRule="auto"/>
        <w:ind w:right="141"/>
        <w:rPr>
          <w:sz w:val="24"/>
        </w:rPr>
      </w:pPr>
      <w:r w:rsidRPr="00DC0836">
        <w:rPr>
          <w:b/>
          <w:bCs/>
          <w:sz w:val="24"/>
        </w:rPr>
        <w:t>Deep Content Inspection Engine</w:t>
      </w:r>
      <w:r w:rsidRPr="00DC0836">
        <w:rPr>
          <w:sz w:val="24"/>
        </w:rPr>
        <w:t>: Upgrade the detection layer to analyze full webpage content, including embedded scripts, DNS behavior, and visual similarity to legitimate websites, to catch advanced phishing tactics.</w:t>
      </w:r>
    </w:p>
    <w:p w14:paraId="532401F0" w14:textId="24081046" w:rsidR="00DC0836" w:rsidRPr="00DC0836" w:rsidRDefault="00DC0836" w:rsidP="00DC0836">
      <w:pPr>
        <w:pStyle w:val="ListParagraph"/>
        <w:numPr>
          <w:ilvl w:val="0"/>
          <w:numId w:val="2"/>
        </w:numPr>
        <w:tabs>
          <w:tab w:val="left" w:pos="1068"/>
        </w:tabs>
        <w:spacing w:line="360" w:lineRule="auto"/>
        <w:ind w:right="141"/>
        <w:rPr>
          <w:sz w:val="24"/>
        </w:rPr>
      </w:pPr>
      <w:r w:rsidRPr="00DC0836">
        <w:rPr>
          <w:b/>
          <w:bCs/>
          <w:sz w:val="24"/>
        </w:rPr>
        <w:t>Adaptive AI Models</w:t>
      </w:r>
      <w:r w:rsidRPr="00DC0836">
        <w:rPr>
          <w:sz w:val="24"/>
        </w:rPr>
        <w:t>: Adopt self-learning machine learning models that evolve with phishing trends. These models will continuously adapt based on feedback loops and real-world data to improve over time.</w:t>
      </w:r>
    </w:p>
    <w:p w14:paraId="276B2A95" w14:textId="6F49F97E" w:rsidR="00DC0836" w:rsidRPr="00DC0836" w:rsidRDefault="00DC0836" w:rsidP="00DC0836">
      <w:pPr>
        <w:pStyle w:val="ListParagraph"/>
        <w:numPr>
          <w:ilvl w:val="0"/>
          <w:numId w:val="2"/>
        </w:numPr>
        <w:tabs>
          <w:tab w:val="left" w:pos="1068"/>
        </w:tabs>
        <w:spacing w:line="360" w:lineRule="auto"/>
        <w:ind w:right="141"/>
        <w:rPr>
          <w:sz w:val="24"/>
        </w:rPr>
      </w:pPr>
      <w:r w:rsidRPr="00DC0836">
        <w:rPr>
          <w:b/>
          <w:bCs/>
          <w:sz w:val="24"/>
        </w:rPr>
        <w:t>Enterprise-Level Integrations</w:t>
      </w:r>
      <w:r w:rsidRPr="00DC0836">
        <w:rPr>
          <w:sz w:val="24"/>
        </w:rPr>
        <w:t>: Expand the solution to cater to corporate environments by offering APIs and plugins for integration with email gateways, SIEMs, browsers, and endpoint protection systems.</w:t>
      </w:r>
    </w:p>
    <w:p w14:paraId="07220D0E" w14:textId="77777777" w:rsidR="00DC0836" w:rsidRPr="00DC0836" w:rsidRDefault="00DC0836" w:rsidP="00DC0836">
      <w:pPr>
        <w:tabs>
          <w:tab w:val="left" w:pos="1068"/>
        </w:tabs>
        <w:spacing w:line="360" w:lineRule="auto"/>
        <w:ind w:left="708" w:right="143"/>
        <w:rPr>
          <w:sz w:val="24"/>
        </w:rPr>
      </w:pPr>
    </w:p>
    <w:p w14:paraId="6E418B9C" w14:textId="77777777" w:rsidR="00670E14" w:rsidRDefault="00670E14">
      <w:pPr>
        <w:pStyle w:val="ListParagraph"/>
        <w:spacing w:line="360" w:lineRule="auto"/>
        <w:rPr>
          <w:sz w:val="24"/>
        </w:rPr>
      </w:pPr>
    </w:p>
    <w:p w14:paraId="5DE70759" w14:textId="77777777" w:rsidR="00DC0836" w:rsidRDefault="00DC0836">
      <w:pPr>
        <w:pStyle w:val="ListParagraph"/>
        <w:spacing w:line="360" w:lineRule="auto"/>
        <w:rPr>
          <w:sz w:val="24"/>
        </w:rPr>
        <w:sectPr w:rsidR="00DC0836" w:rsidSect="00B0572E">
          <w:footerReference w:type="default" r:id="rId96"/>
          <w:pgSz w:w="11910" w:h="16840"/>
          <w:pgMar w:top="940" w:right="853" w:bottom="1140" w:left="566" w:header="576" w:footer="944" w:gutter="0"/>
          <w:cols w:space="720"/>
        </w:sectPr>
      </w:pPr>
    </w:p>
    <w:p w14:paraId="0311C5F7" w14:textId="1BC37D91" w:rsidR="00670E14" w:rsidRDefault="0041611C" w:rsidP="00B96286">
      <w:pPr>
        <w:pStyle w:val="Heading1"/>
        <w:spacing w:before="278"/>
        <w:ind w:left="0" w:right="1995"/>
      </w:pPr>
      <w:r>
        <w:rPr>
          <w:spacing w:val="-2"/>
        </w:rPr>
        <w:lastRenderedPageBreak/>
        <w:t xml:space="preserve"> </w:t>
      </w:r>
      <w:r w:rsidR="001A655F">
        <w:rPr>
          <w:spacing w:val="-2"/>
        </w:rPr>
        <w:t xml:space="preserve">  </w:t>
      </w:r>
      <w:r>
        <w:rPr>
          <w:spacing w:val="-2"/>
        </w:rPr>
        <w:t xml:space="preserve">                     </w:t>
      </w:r>
      <w:r w:rsidR="001A655F">
        <w:rPr>
          <w:spacing w:val="-2"/>
        </w:rPr>
        <w:t xml:space="preserve">  </w:t>
      </w:r>
      <w:r w:rsidR="00E323A1">
        <w:rPr>
          <w:spacing w:val="-2"/>
        </w:rPr>
        <w:t>References</w:t>
      </w:r>
    </w:p>
    <w:p w14:paraId="490CB6FD" w14:textId="77777777" w:rsidR="00DC0836" w:rsidRDefault="00DC0836" w:rsidP="00B96286">
      <w:pPr>
        <w:pStyle w:val="BodyText"/>
        <w:spacing w:before="406" w:line="360" w:lineRule="auto"/>
        <w:ind w:right="139"/>
        <w:jc w:val="both"/>
      </w:pPr>
      <w:r w:rsidRPr="00DC0836">
        <w:rPr>
          <w:lang w:val="en-IN"/>
        </w:rPr>
        <w:t>[</w:t>
      </w:r>
      <w:r w:rsidRPr="00DC0836">
        <w:t>1]. Ravi K., Meena S., “Hybrid Machine Learning Approach for Phishing URL Detection”, International Journal of Cyber Intelligence and Security, Volume 6, Issue 3, July 2020.</w:t>
      </w:r>
    </w:p>
    <w:p w14:paraId="081ADA49" w14:textId="77777777" w:rsidR="00DC0836" w:rsidRDefault="00DC0836" w:rsidP="00B96286">
      <w:pPr>
        <w:pStyle w:val="BodyText"/>
        <w:spacing w:line="360" w:lineRule="auto"/>
        <w:ind w:right="139"/>
        <w:jc w:val="both"/>
      </w:pPr>
      <w:r w:rsidRPr="00DC0836">
        <w:br/>
        <w:t>[2]. Thomas A., Kulkarni V., “URL-Based Threat Identification Using AI Techniques”, Journal of Information Security and Applications, Vol. 8, Special Issue 2, May 2022.</w:t>
      </w:r>
    </w:p>
    <w:p w14:paraId="686C8631" w14:textId="2664E7BC" w:rsidR="00DC0836" w:rsidRDefault="00DC0836" w:rsidP="00B96286">
      <w:pPr>
        <w:pStyle w:val="BodyText"/>
        <w:spacing w:line="360" w:lineRule="auto"/>
        <w:ind w:right="139"/>
        <w:jc w:val="both"/>
      </w:pPr>
      <w:r w:rsidRPr="00DC0836">
        <w:br/>
        <w:t xml:space="preserve">[3]. Jadhav M., Iqbal F., “Blockchain-Assisted Phishing URL Filtering for Secure Browsing”, </w:t>
      </w:r>
    </w:p>
    <w:p w14:paraId="4D3B8FB4" w14:textId="77777777" w:rsidR="00DC0836" w:rsidRDefault="00DC0836" w:rsidP="00B96286">
      <w:pPr>
        <w:pStyle w:val="BodyText"/>
        <w:spacing w:line="360" w:lineRule="auto"/>
        <w:ind w:right="139"/>
        <w:jc w:val="both"/>
      </w:pPr>
      <w:r w:rsidRPr="00DC0836">
        <w:t>Proceedings of the International Conference on Secure Networks and Systems, March 2019.</w:t>
      </w:r>
    </w:p>
    <w:p w14:paraId="2D97A9BB" w14:textId="77777777" w:rsidR="00DC0836" w:rsidRDefault="00DC0836" w:rsidP="00B96286">
      <w:pPr>
        <w:pStyle w:val="BodyText"/>
        <w:spacing w:line="360" w:lineRule="auto"/>
        <w:ind w:right="139"/>
        <w:jc w:val="both"/>
      </w:pPr>
      <w:r w:rsidRPr="00DC0836">
        <w:br/>
        <w:t>[4]. Arora T., Shenoy R., “AI-Driven URL Scanner for Phishing Detection in Email Gateways”, Modern Computing Research Journal, Volume 4, Issue 9, September 2022.</w:t>
      </w:r>
    </w:p>
    <w:p w14:paraId="61D7210E" w14:textId="77777777" w:rsidR="00DC0836" w:rsidRDefault="00DC0836" w:rsidP="00B96286">
      <w:pPr>
        <w:pStyle w:val="BodyText"/>
        <w:spacing w:line="360" w:lineRule="auto"/>
        <w:ind w:right="139"/>
        <w:jc w:val="both"/>
      </w:pPr>
      <w:r w:rsidRPr="00DC0836">
        <w:br/>
        <w:t xml:space="preserve">[5]. D’Souza N., Verma P., Khandelwal R., “Smart </w:t>
      </w:r>
      <w:proofErr w:type="spellStart"/>
      <w:r w:rsidRPr="00DC0836">
        <w:t>PhishGuard</w:t>
      </w:r>
      <w:proofErr w:type="spellEnd"/>
      <w:r w:rsidRPr="00DC0836">
        <w:t>: A Lightweight URL-Based Detection Model”, International Journal of AI &amp; Cyber Defense, 2019.</w:t>
      </w:r>
    </w:p>
    <w:p w14:paraId="6D27A95A" w14:textId="77777777" w:rsidR="00DC0836" w:rsidRDefault="00DC0836" w:rsidP="00B96286">
      <w:pPr>
        <w:pStyle w:val="BodyText"/>
        <w:spacing w:line="360" w:lineRule="auto"/>
        <w:ind w:right="139"/>
        <w:jc w:val="both"/>
      </w:pPr>
      <w:r w:rsidRPr="00DC0836">
        <w:br/>
        <w:t>[6]. Roy A., Dasgupta P., Sharma I., “</w:t>
      </w:r>
      <w:proofErr w:type="spellStart"/>
      <w:r w:rsidRPr="00DC0836">
        <w:t>LinkShield</w:t>
      </w:r>
      <w:proofErr w:type="spellEnd"/>
      <w:r w:rsidRPr="00DC0836">
        <w:t>: A Decentralized Threat Detection for Web Links”, International Research Journal of Emerging Technologies, May 2020.</w:t>
      </w:r>
    </w:p>
    <w:p w14:paraId="70C3B87A" w14:textId="77777777" w:rsidR="00DC0836" w:rsidRDefault="00DC0836" w:rsidP="00B96286">
      <w:pPr>
        <w:pStyle w:val="BodyText"/>
        <w:spacing w:line="360" w:lineRule="auto"/>
        <w:ind w:right="139"/>
        <w:jc w:val="both"/>
      </w:pPr>
      <w:r w:rsidRPr="00DC0836">
        <w:br/>
        <w:t>[7]. Prakash R., Naidu G., Rao S., “Detecting Ephemeral Phishing URLs Using IPFS and Threat Heuristics”, International Journal of Web Security and Privacy, 2020.</w:t>
      </w:r>
    </w:p>
    <w:p w14:paraId="69D43075" w14:textId="77777777" w:rsidR="00DC0836" w:rsidRDefault="00DC0836" w:rsidP="00B96286">
      <w:pPr>
        <w:pStyle w:val="BodyText"/>
        <w:spacing w:line="360" w:lineRule="auto"/>
        <w:ind w:right="139"/>
        <w:jc w:val="both"/>
      </w:pPr>
      <w:r w:rsidRPr="00DC0836">
        <w:br/>
        <w:t>[8]. Deshmukh K., Mahajan B., Kumar L., “</w:t>
      </w:r>
      <w:proofErr w:type="spellStart"/>
      <w:r w:rsidRPr="00DC0836">
        <w:t>PhishDetect</w:t>
      </w:r>
      <w:proofErr w:type="spellEnd"/>
      <w:r w:rsidRPr="00DC0836">
        <w:t>++: Peer-to-Peer Collaborative Phishing Defense”, International Journal of Information Technology Innovations, Volume 5, Issue 2, 2019.</w:t>
      </w:r>
    </w:p>
    <w:p w14:paraId="0A4E4264" w14:textId="77777777" w:rsidR="00DC0836" w:rsidRDefault="00DC0836" w:rsidP="00B96286">
      <w:pPr>
        <w:pStyle w:val="BodyText"/>
        <w:spacing w:line="360" w:lineRule="auto"/>
        <w:ind w:right="139"/>
        <w:jc w:val="both"/>
      </w:pPr>
      <w:r w:rsidRPr="00DC0836">
        <w:br/>
        <w:t>[9]. Rathore M., Aggarwal N., Trivedi Y., “Secure Web Surfing via Machine Learning in Decentralized Frameworks”, Global Journal of Information Security, February 2022.</w:t>
      </w:r>
    </w:p>
    <w:p w14:paraId="5CAE8F7F" w14:textId="6DF4F2AE" w:rsidR="00DC0836" w:rsidRDefault="00DC0836" w:rsidP="00B96286">
      <w:pPr>
        <w:pStyle w:val="BodyText"/>
        <w:spacing w:line="360" w:lineRule="auto"/>
        <w:ind w:right="139"/>
        <w:jc w:val="both"/>
      </w:pPr>
      <w:r w:rsidRPr="00DC0836">
        <w:br/>
        <w:t>[10]. Pillai S., Banerjee A., Chatterjee S., “SafeLink: An Ethereum and IPFS-Based Anti-</w:t>
      </w:r>
      <w:r w:rsidRPr="00DC0836">
        <w:lastRenderedPageBreak/>
        <w:t>Phishing System”, International Research Journal of Engineering &amp; Cybernetics, Volume 7, Issue 4, April 2020.</w:t>
      </w:r>
    </w:p>
    <w:p w14:paraId="0A8E614D" w14:textId="77777777" w:rsidR="00DC0836" w:rsidRDefault="00DC0836" w:rsidP="00B96286">
      <w:pPr>
        <w:pStyle w:val="BodyText"/>
        <w:spacing w:line="360" w:lineRule="auto"/>
        <w:ind w:right="139"/>
        <w:jc w:val="both"/>
      </w:pPr>
      <w:r w:rsidRPr="00DC0836">
        <w:br/>
        <w:t>[11]. Kumar R., Lee J., Nakamura Y., “Cross-Chain URL Threat Detection Using Interoperable Security Protocols”, Proceedings of ACM Conference on Secure Systems, November 2019.</w:t>
      </w:r>
    </w:p>
    <w:p w14:paraId="53025835" w14:textId="77777777" w:rsidR="00DC0836" w:rsidRDefault="00DC0836" w:rsidP="00B96286">
      <w:pPr>
        <w:pStyle w:val="BodyText"/>
        <w:spacing w:line="360" w:lineRule="auto"/>
        <w:ind w:right="139"/>
        <w:jc w:val="both"/>
      </w:pPr>
      <w:r w:rsidRPr="00DC0836">
        <w:br/>
        <w:t>[12]. Chang Y., Liu M., Song H., “Confidential Phishing Detection via Trusted Execution Environments”, IEEE European Symposium on Security and Privacy (</w:t>
      </w:r>
      <w:proofErr w:type="spellStart"/>
      <w:r w:rsidRPr="00DC0836">
        <w:t>EuroS&amp;P</w:t>
      </w:r>
      <w:proofErr w:type="spellEnd"/>
      <w:r w:rsidRPr="00DC0836">
        <w:t>), June 2019.</w:t>
      </w:r>
    </w:p>
    <w:p w14:paraId="4001B3BD" w14:textId="13377EA6" w:rsidR="00DC0836" w:rsidRPr="00DC0836" w:rsidRDefault="00DC0836" w:rsidP="00B96286">
      <w:pPr>
        <w:pStyle w:val="BodyText"/>
        <w:spacing w:line="360" w:lineRule="auto"/>
        <w:ind w:right="139"/>
        <w:jc w:val="both"/>
      </w:pPr>
      <w:r w:rsidRPr="00DC0836">
        <w:br/>
        <w:t>[13]. Nguyen V., Zhang X., Patil D., “Towards a Connected Web3: Secure URL Analysis Across Layers”, IEEE Transactions on Secure Computing, Vol. 19, Issue 5, Sept-Oct 2022.</w:t>
      </w:r>
    </w:p>
    <w:p w14:paraId="50FA2859" w14:textId="77777777" w:rsidR="00B96286" w:rsidRDefault="00B96286" w:rsidP="00B96286">
      <w:pPr>
        <w:rPr>
          <w:sz w:val="24"/>
          <w:szCs w:val="24"/>
        </w:rPr>
      </w:pPr>
    </w:p>
    <w:p w14:paraId="718E8E54" w14:textId="77777777" w:rsidR="00E93E46" w:rsidRPr="00E93E46" w:rsidRDefault="00E93E46" w:rsidP="00E93E46">
      <w:pPr>
        <w:rPr>
          <w:sz w:val="24"/>
          <w:szCs w:val="24"/>
        </w:rPr>
      </w:pPr>
    </w:p>
    <w:p w14:paraId="16B280AB" w14:textId="77777777" w:rsidR="00E93E46" w:rsidRPr="00E93E46" w:rsidRDefault="00E93E46" w:rsidP="00E93E46">
      <w:pPr>
        <w:rPr>
          <w:sz w:val="24"/>
          <w:szCs w:val="24"/>
        </w:rPr>
      </w:pPr>
    </w:p>
    <w:p w14:paraId="41F192CC" w14:textId="77777777" w:rsidR="00E93E46" w:rsidRPr="00E93E46" w:rsidRDefault="00E93E46" w:rsidP="00E93E46">
      <w:pPr>
        <w:rPr>
          <w:sz w:val="24"/>
          <w:szCs w:val="24"/>
        </w:rPr>
      </w:pPr>
    </w:p>
    <w:p w14:paraId="7BA781EB" w14:textId="77777777" w:rsidR="00E93E46" w:rsidRPr="00E93E46" w:rsidRDefault="00E93E46" w:rsidP="00E93E46">
      <w:pPr>
        <w:rPr>
          <w:sz w:val="24"/>
          <w:szCs w:val="24"/>
        </w:rPr>
      </w:pPr>
    </w:p>
    <w:p w14:paraId="20EBBBAC" w14:textId="77777777" w:rsidR="00E93E46" w:rsidRPr="00E93E46" w:rsidRDefault="00E93E46" w:rsidP="00E93E46">
      <w:pPr>
        <w:rPr>
          <w:sz w:val="24"/>
          <w:szCs w:val="24"/>
        </w:rPr>
      </w:pPr>
    </w:p>
    <w:p w14:paraId="1845F483" w14:textId="77777777" w:rsidR="00E93E46" w:rsidRPr="00E93E46" w:rsidRDefault="00E93E46" w:rsidP="00E93E46">
      <w:pPr>
        <w:rPr>
          <w:sz w:val="24"/>
          <w:szCs w:val="24"/>
        </w:rPr>
      </w:pPr>
    </w:p>
    <w:p w14:paraId="04401E8C" w14:textId="77777777" w:rsidR="00E93E46" w:rsidRPr="00E93E46" w:rsidRDefault="00E93E46" w:rsidP="00E93E46">
      <w:pPr>
        <w:rPr>
          <w:sz w:val="24"/>
          <w:szCs w:val="24"/>
        </w:rPr>
      </w:pPr>
    </w:p>
    <w:p w14:paraId="055C90C5" w14:textId="77777777" w:rsidR="00E93E46" w:rsidRPr="00E93E46" w:rsidRDefault="00E93E46" w:rsidP="00E93E46">
      <w:pPr>
        <w:rPr>
          <w:sz w:val="24"/>
          <w:szCs w:val="24"/>
        </w:rPr>
      </w:pPr>
    </w:p>
    <w:p w14:paraId="3B1D0E0E" w14:textId="77777777" w:rsidR="00E93E46" w:rsidRPr="00E93E46" w:rsidRDefault="00E93E46" w:rsidP="00E93E46">
      <w:pPr>
        <w:rPr>
          <w:sz w:val="24"/>
          <w:szCs w:val="24"/>
        </w:rPr>
      </w:pPr>
    </w:p>
    <w:p w14:paraId="75D2E7BA" w14:textId="77777777" w:rsidR="00E93E46" w:rsidRPr="00E93E46" w:rsidRDefault="00E93E46" w:rsidP="00E93E46">
      <w:pPr>
        <w:rPr>
          <w:sz w:val="24"/>
          <w:szCs w:val="24"/>
        </w:rPr>
      </w:pPr>
    </w:p>
    <w:p w14:paraId="15FE709E" w14:textId="77777777" w:rsidR="00E93E46" w:rsidRPr="00E93E46" w:rsidRDefault="00E93E46" w:rsidP="00E93E46">
      <w:pPr>
        <w:rPr>
          <w:sz w:val="24"/>
          <w:szCs w:val="24"/>
        </w:rPr>
      </w:pPr>
    </w:p>
    <w:p w14:paraId="0F23249F" w14:textId="77777777" w:rsidR="00E93E46" w:rsidRPr="00E93E46" w:rsidRDefault="00E93E46" w:rsidP="00E93E46">
      <w:pPr>
        <w:rPr>
          <w:sz w:val="24"/>
          <w:szCs w:val="24"/>
        </w:rPr>
      </w:pPr>
    </w:p>
    <w:p w14:paraId="160008C5" w14:textId="77777777" w:rsidR="00E93E46" w:rsidRPr="00E93E46" w:rsidRDefault="00E93E46" w:rsidP="00E93E46">
      <w:pPr>
        <w:rPr>
          <w:sz w:val="24"/>
          <w:szCs w:val="24"/>
        </w:rPr>
      </w:pPr>
    </w:p>
    <w:p w14:paraId="05AEE7CC" w14:textId="77777777" w:rsidR="00E93E46" w:rsidRPr="00E93E46" w:rsidRDefault="00E93E46" w:rsidP="00E93E46">
      <w:pPr>
        <w:rPr>
          <w:sz w:val="24"/>
          <w:szCs w:val="24"/>
        </w:rPr>
      </w:pPr>
    </w:p>
    <w:p w14:paraId="54512F2D" w14:textId="77777777" w:rsidR="00E93E46" w:rsidRPr="00E93E46" w:rsidRDefault="00E93E46" w:rsidP="00E93E46">
      <w:pPr>
        <w:rPr>
          <w:sz w:val="24"/>
          <w:szCs w:val="24"/>
        </w:rPr>
      </w:pPr>
    </w:p>
    <w:p w14:paraId="0CEE50BA" w14:textId="77777777" w:rsidR="00E93E46" w:rsidRPr="00E93E46" w:rsidRDefault="00E93E46" w:rsidP="00E93E46">
      <w:pPr>
        <w:rPr>
          <w:sz w:val="24"/>
          <w:szCs w:val="24"/>
        </w:rPr>
      </w:pPr>
    </w:p>
    <w:p w14:paraId="4785ACA0" w14:textId="77777777" w:rsidR="00E93E46" w:rsidRPr="00E93E46" w:rsidRDefault="00E93E46" w:rsidP="00E93E46">
      <w:pPr>
        <w:rPr>
          <w:sz w:val="24"/>
          <w:szCs w:val="24"/>
        </w:rPr>
      </w:pPr>
    </w:p>
    <w:p w14:paraId="1ADD2804" w14:textId="77777777" w:rsidR="00E93E46" w:rsidRPr="00E93E46" w:rsidRDefault="00E93E46" w:rsidP="00E93E46">
      <w:pPr>
        <w:rPr>
          <w:sz w:val="24"/>
          <w:szCs w:val="24"/>
        </w:rPr>
      </w:pPr>
    </w:p>
    <w:p w14:paraId="225093E8" w14:textId="77777777" w:rsidR="00E93E46" w:rsidRPr="00E93E46" w:rsidRDefault="00E93E46" w:rsidP="00E93E46">
      <w:pPr>
        <w:rPr>
          <w:sz w:val="24"/>
          <w:szCs w:val="24"/>
        </w:rPr>
      </w:pPr>
    </w:p>
    <w:p w14:paraId="234C7999" w14:textId="77777777" w:rsidR="00E93E46" w:rsidRPr="00E93E46" w:rsidRDefault="00E93E46" w:rsidP="00E93E46">
      <w:pPr>
        <w:rPr>
          <w:sz w:val="24"/>
          <w:szCs w:val="24"/>
        </w:rPr>
      </w:pPr>
    </w:p>
    <w:p w14:paraId="35A53F58" w14:textId="77777777" w:rsidR="00E93E46" w:rsidRPr="00E93E46" w:rsidRDefault="00E93E46" w:rsidP="00E93E46">
      <w:pPr>
        <w:rPr>
          <w:sz w:val="24"/>
          <w:szCs w:val="24"/>
        </w:rPr>
      </w:pPr>
    </w:p>
    <w:p w14:paraId="6F8C1AA1" w14:textId="77777777" w:rsidR="00E93E46" w:rsidRPr="00E93E46" w:rsidRDefault="00E93E46" w:rsidP="00E93E46">
      <w:pPr>
        <w:rPr>
          <w:sz w:val="24"/>
          <w:szCs w:val="24"/>
        </w:rPr>
      </w:pPr>
    </w:p>
    <w:p w14:paraId="6154C78D" w14:textId="77777777" w:rsidR="00E93E46" w:rsidRPr="00E93E46" w:rsidRDefault="00E93E46" w:rsidP="00E93E46">
      <w:pPr>
        <w:rPr>
          <w:sz w:val="24"/>
          <w:szCs w:val="24"/>
        </w:rPr>
      </w:pPr>
    </w:p>
    <w:p w14:paraId="7F01D003" w14:textId="77777777" w:rsidR="00E93E46" w:rsidRPr="00E93E46" w:rsidRDefault="00E93E46" w:rsidP="00E93E46">
      <w:pPr>
        <w:rPr>
          <w:sz w:val="24"/>
          <w:szCs w:val="24"/>
        </w:rPr>
      </w:pPr>
    </w:p>
    <w:p w14:paraId="2DEF1BA6" w14:textId="77777777" w:rsidR="00E93E46" w:rsidRPr="00E93E46" w:rsidRDefault="00E93E46" w:rsidP="00E93E46">
      <w:pPr>
        <w:rPr>
          <w:sz w:val="24"/>
          <w:szCs w:val="24"/>
        </w:rPr>
      </w:pPr>
    </w:p>
    <w:p w14:paraId="4B9E5E2D" w14:textId="2FBA7291" w:rsidR="00E93E46" w:rsidRDefault="00E93E46" w:rsidP="00E93E46">
      <w:pPr>
        <w:tabs>
          <w:tab w:val="left" w:pos="2867"/>
        </w:tabs>
        <w:rPr>
          <w:sz w:val="24"/>
          <w:szCs w:val="24"/>
        </w:rPr>
      </w:pPr>
      <w:r>
        <w:rPr>
          <w:sz w:val="24"/>
          <w:szCs w:val="24"/>
        </w:rPr>
        <w:tab/>
      </w:r>
    </w:p>
    <w:p w14:paraId="1EC9F095" w14:textId="77777777" w:rsidR="00E93E46" w:rsidRDefault="00E93E46">
      <w:pPr>
        <w:rPr>
          <w:sz w:val="24"/>
          <w:szCs w:val="24"/>
        </w:rPr>
      </w:pPr>
      <w:r>
        <w:rPr>
          <w:sz w:val="24"/>
          <w:szCs w:val="24"/>
        </w:rPr>
        <w:br w:type="page"/>
      </w:r>
    </w:p>
    <w:p w14:paraId="12EB201A" w14:textId="77777777" w:rsidR="00E93E46" w:rsidRDefault="00E93E46" w:rsidP="00E93E46">
      <w:pPr>
        <w:tabs>
          <w:tab w:val="left" w:pos="2867"/>
        </w:tabs>
        <w:jc w:val="both"/>
        <w:rPr>
          <w:b/>
          <w:bCs/>
          <w:sz w:val="36"/>
          <w:szCs w:val="36"/>
        </w:rPr>
        <w:sectPr w:rsidR="00E93E46" w:rsidSect="00B0572E">
          <w:headerReference w:type="default" r:id="rId97"/>
          <w:footerReference w:type="default" r:id="rId98"/>
          <w:pgSz w:w="11906" w:h="16838"/>
          <w:pgMar w:top="1440" w:right="1133" w:bottom="1440" w:left="1440" w:header="708" w:footer="708" w:gutter="0"/>
          <w:pgNumType w:start="92"/>
          <w:cols w:space="708"/>
          <w:docGrid w:linePitch="360"/>
        </w:sectPr>
      </w:pPr>
    </w:p>
    <w:p w14:paraId="1CD84421" w14:textId="6D5ED7FC" w:rsidR="00E93E46" w:rsidRPr="00E93E46" w:rsidRDefault="00E93E46" w:rsidP="00E93E46">
      <w:pPr>
        <w:tabs>
          <w:tab w:val="left" w:pos="2867"/>
        </w:tabs>
        <w:jc w:val="both"/>
        <w:rPr>
          <w:b/>
          <w:bCs/>
          <w:sz w:val="36"/>
          <w:szCs w:val="36"/>
        </w:rPr>
      </w:pPr>
      <w:r>
        <w:rPr>
          <w:b/>
          <w:bCs/>
          <w:sz w:val="36"/>
          <w:szCs w:val="36"/>
        </w:rPr>
        <w:lastRenderedPageBreak/>
        <w:br/>
      </w:r>
      <w:r>
        <w:rPr>
          <w:b/>
          <w:bCs/>
          <w:sz w:val="36"/>
          <w:szCs w:val="36"/>
        </w:rPr>
        <w:br/>
      </w:r>
      <w:r>
        <w:rPr>
          <w:b/>
          <w:bCs/>
          <w:sz w:val="36"/>
          <w:szCs w:val="36"/>
        </w:rPr>
        <w:br/>
      </w:r>
      <w:r>
        <w:rPr>
          <w:b/>
          <w:bCs/>
          <w:sz w:val="36"/>
          <w:szCs w:val="36"/>
        </w:rPr>
        <w:br/>
      </w:r>
      <w:r>
        <w:rPr>
          <w:b/>
          <w:bCs/>
          <w:sz w:val="36"/>
          <w:szCs w:val="36"/>
        </w:rPr>
        <w:br/>
      </w:r>
      <w:r>
        <w:rPr>
          <w:b/>
          <w:bCs/>
          <w:sz w:val="36"/>
          <w:szCs w:val="36"/>
        </w:rPr>
        <w:br/>
      </w:r>
      <w:r>
        <w:rPr>
          <w:b/>
          <w:bCs/>
          <w:sz w:val="36"/>
          <w:szCs w:val="36"/>
        </w:rPr>
        <w:br/>
      </w:r>
      <w:r>
        <w:rPr>
          <w:b/>
          <w:bCs/>
          <w:sz w:val="36"/>
          <w:szCs w:val="36"/>
        </w:rPr>
        <w:br/>
      </w:r>
      <w:r>
        <w:rPr>
          <w:b/>
          <w:bCs/>
          <w:sz w:val="36"/>
          <w:szCs w:val="36"/>
        </w:rPr>
        <w:br/>
      </w:r>
      <w:r>
        <w:rPr>
          <w:b/>
          <w:bCs/>
          <w:sz w:val="36"/>
          <w:szCs w:val="36"/>
        </w:rPr>
        <w:br/>
      </w:r>
      <w:r>
        <w:rPr>
          <w:b/>
          <w:bCs/>
          <w:sz w:val="36"/>
          <w:szCs w:val="36"/>
        </w:rPr>
        <w:br/>
      </w:r>
      <w:r>
        <w:rPr>
          <w:b/>
          <w:bCs/>
          <w:sz w:val="36"/>
          <w:szCs w:val="36"/>
        </w:rPr>
        <w:br/>
        <w:t xml:space="preserve">                                        </w:t>
      </w:r>
      <w:r w:rsidRPr="00E93E46">
        <w:rPr>
          <w:b/>
          <w:bCs/>
          <w:sz w:val="36"/>
          <w:szCs w:val="36"/>
        </w:rPr>
        <w:t>REVIEW PAPER</w:t>
      </w:r>
    </w:p>
    <w:p w14:paraId="6EEDB6AE" w14:textId="26129948" w:rsidR="00E93E46" w:rsidRPr="00E93E46" w:rsidRDefault="00E93E46" w:rsidP="00E93E46">
      <w:pPr>
        <w:tabs>
          <w:tab w:val="left" w:pos="2867"/>
        </w:tabs>
        <w:rPr>
          <w:sz w:val="24"/>
          <w:szCs w:val="24"/>
        </w:rPr>
        <w:sectPr w:rsidR="00E93E46" w:rsidRPr="00E93E46" w:rsidSect="00B0572E">
          <w:headerReference w:type="default" r:id="rId99"/>
          <w:footerReference w:type="default" r:id="rId100"/>
          <w:pgSz w:w="11906" w:h="16838"/>
          <w:pgMar w:top="1440" w:right="1133" w:bottom="1440" w:left="1440" w:header="708" w:footer="708" w:gutter="0"/>
          <w:pgNumType w:start="92"/>
          <w:cols w:space="708"/>
          <w:docGrid w:linePitch="360"/>
        </w:sectPr>
      </w:pPr>
      <w:r>
        <w:rPr>
          <w:sz w:val="24"/>
          <w:szCs w:val="24"/>
        </w:rPr>
        <w:tab/>
        <w:t xml:space="preserve">  </w:t>
      </w:r>
    </w:p>
    <w:p w14:paraId="7FD1FA52" w14:textId="77777777" w:rsidR="00417828" w:rsidRDefault="00417828" w:rsidP="00417828">
      <w:pPr>
        <w:pStyle w:val="BodyText"/>
        <w:rPr>
          <w:sz w:val="36"/>
        </w:rPr>
      </w:pPr>
      <w:r>
        <w:rPr>
          <w:sz w:val="36"/>
        </w:rPr>
        <w:lastRenderedPageBreak/>
        <w:t xml:space="preserve">                        </w:t>
      </w:r>
    </w:p>
    <w:p w14:paraId="357D2AC1" w14:textId="77777777" w:rsidR="00417828" w:rsidRDefault="00417828" w:rsidP="00417828">
      <w:pPr>
        <w:pStyle w:val="BodyText"/>
        <w:rPr>
          <w:sz w:val="36"/>
        </w:rPr>
      </w:pPr>
    </w:p>
    <w:p w14:paraId="1DDDF778" w14:textId="77777777" w:rsidR="00417828" w:rsidRDefault="00417828" w:rsidP="00417828">
      <w:pPr>
        <w:pStyle w:val="Heading1"/>
        <w:spacing w:line="360" w:lineRule="auto"/>
        <w:ind w:left="1440"/>
        <w:jc w:val="left"/>
        <w:rPr>
          <w:sz w:val="40"/>
          <w:szCs w:val="40"/>
          <w:lang w:val="en-IN"/>
        </w:rPr>
      </w:pPr>
      <w:r w:rsidRPr="00546F08">
        <w:rPr>
          <w:sz w:val="40"/>
          <w:szCs w:val="40"/>
          <w:lang w:val="en-IN"/>
        </w:rPr>
        <w:t>U</w:t>
      </w:r>
      <w:r>
        <w:rPr>
          <w:sz w:val="40"/>
          <w:szCs w:val="40"/>
          <w:lang w:val="en-IN"/>
        </w:rPr>
        <w:t>RL-</w:t>
      </w:r>
      <w:r w:rsidRPr="00546F08">
        <w:rPr>
          <w:sz w:val="40"/>
          <w:szCs w:val="40"/>
          <w:lang w:val="en-IN"/>
        </w:rPr>
        <w:t>B</w:t>
      </w:r>
      <w:r>
        <w:rPr>
          <w:sz w:val="40"/>
          <w:szCs w:val="40"/>
          <w:lang w:val="en-IN"/>
        </w:rPr>
        <w:t>ased</w:t>
      </w:r>
      <w:r w:rsidRPr="00546F08">
        <w:rPr>
          <w:sz w:val="40"/>
          <w:szCs w:val="40"/>
          <w:lang w:val="en-IN"/>
        </w:rPr>
        <w:t xml:space="preserve"> </w:t>
      </w:r>
      <w:proofErr w:type="gramStart"/>
      <w:r>
        <w:rPr>
          <w:sz w:val="40"/>
          <w:szCs w:val="40"/>
          <w:lang w:val="en-IN"/>
        </w:rPr>
        <w:t xml:space="preserve">Phishing </w:t>
      </w:r>
      <w:r w:rsidRPr="00546F08">
        <w:rPr>
          <w:sz w:val="40"/>
          <w:szCs w:val="40"/>
          <w:lang w:val="en-IN"/>
        </w:rPr>
        <w:t xml:space="preserve"> D</w:t>
      </w:r>
      <w:r>
        <w:rPr>
          <w:sz w:val="40"/>
          <w:szCs w:val="40"/>
          <w:lang w:val="en-IN"/>
        </w:rPr>
        <w:t>etection</w:t>
      </w:r>
      <w:proofErr w:type="gramEnd"/>
      <w:r>
        <w:rPr>
          <w:sz w:val="40"/>
          <w:szCs w:val="40"/>
          <w:lang w:val="en-IN"/>
        </w:rPr>
        <w:t xml:space="preserve"> System Using</w:t>
      </w:r>
      <w:r w:rsidRPr="00546F08">
        <w:rPr>
          <w:sz w:val="40"/>
          <w:szCs w:val="40"/>
          <w:lang w:val="en-IN"/>
        </w:rPr>
        <w:t xml:space="preserve"> H</w:t>
      </w:r>
      <w:r>
        <w:rPr>
          <w:sz w:val="40"/>
          <w:szCs w:val="40"/>
          <w:lang w:val="en-IN"/>
        </w:rPr>
        <w:t xml:space="preserve">ybrid </w:t>
      </w:r>
      <w:r w:rsidRPr="00546F08">
        <w:rPr>
          <w:sz w:val="40"/>
          <w:szCs w:val="40"/>
          <w:lang w:val="en-IN"/>
        </w:rPr>
        <w:t>M</w:t>
      </w:r>
      <w:r>
        <w:rPr>
          <w:sz w:val="40"/>
          <w:szCs w:val="40"/>
          <w:lang w:val="en-IN"/>
        </w:rPr>
        <w:t>achine</w:t>
      </w:r>
      <w:r w:rsidRPr="00546F08">
        <w:rPr>
          <w:sz w:val="40"/>
          <w:szCs w:val="40"/>
          <w:lang w:val="en-IN"/>
        </w:rPr>
        <w:t xml:space="preserve"> </w:t>
      </w:r>
      <w:r>
        <w:rPr>
          <w:sz w:val="40"/>
          <w:szCs w:val="40"/>
          <w:lang w:val="en-IN"/>
        </w:rPr>
        <w:t>Learning</w:t>
      </w:r>
    </w:p>
    <w:p w14:paraId="676B89C3" w14:textId="77777777" w:rsidR="00417828" w:rsidRPr="00DF2C6B" w:rsidRDefault="00417828" w:rsidP="00417828"/>
    <w:tbl>
      <w:tblPr>
        <w:tblW w:w="10407" w:type="dxa"/>
        <w:tblInd w:w="-709" w:type="dxa"/>
        <w:tblLayout w:type="fixed"/>
        <w:tblCellMar>
          <w:left w:w="0" w:type="dxa"/>
          <w:right w:w="0" w:type="dxa"/>
        </w:tblCellMar>
        <w:tblLook w:val="01E0" w:firstRow="1" w:lastRow="1" w:firstColumn="1" w:lastColumn="1" w:noHBand="0" w:noVBand="0"/>
      </w:tblPr>
      <w:tblGrid>
        <w:gridCol w:w="1702"/>
        <w:gridCol w:w="2126"/>
        <w:gridCol w:w="2303"/>
        <w:gridCol w:w="1666"/>
        <w:gridCol w:w="2610"/>
      </w:tblGrid>
      <w:tr w:rsidR="00417828" w:rsidRPr="00985168" w14:paraId="090ADB57" w14:textId="77777777" w:rsidTr="002B69AC">
        <w:trPr>
          <w:trHeight w:val="1027"/>
        </w:trPr>
        <w:tc>
          <w:tcPr>
            <w:tcW w:w="1702" w:type="dxa"/>
            <w:hideMark/>
          </w:tcPr>
          <w:p w14:paraId="2390EF82" w14:textId="77777777" w:rsidR="00417828" w:rsidRPr="00644B74" w:rsidRDefault="00417828" w:rsidP="002B69AC">
            <w:pPr>
              <w:rPr>
                <w:b/>
                <w:bCs/>
                <w:sz w:val="20"/>
                <w:szCs w:val="20"/>
              </w:rPr>
            </w:pPr>
            <w:r w:rsidRPr="00644B74">
              <w:rPr>
                <w:b/>
                <w:bCs/>
                <w:sz w:val="20"/>
                <w:szCs w:val="20"/>
              </w:rPr>
              <w:t xml:space="preserve"> </w:t>
            </w:r>
            <w:r>
              <w:rPr>
                <w:b/>
                <w:bCs/>
                <w:sz w:val="20"/>
                <w:szCs w:val="20"/>
              </w:rPr>
              <w:t>Sheela Rani C M</w:t>
            </w:r>
          </w:p>
          <w:p w14:paraId="0A4116C3" w14:textId="77777777" w:rsidR="00417828" w:rsidRPr="00985168" w:rsidRDefault="00417828" w:rsidP="002B69AC">
            <w:pPr>
              <w:jc w:val="center"/>
              <w:rPr>
                <w:b/>
                <w:bCs/>
                <w:sz w:val="20"/>
                <w:szCs w:val="20"/>
              </w:rPr>
            </w:pPr>
            <w:r w:rsidRPr="00985168">
              <w:rPr>
                <w:b/>
                <w:bCs/>
                <w:sz w:val="20"/>
                <w:szCs w:val="20"/>
              </w:rPr>
              <w:t>Ass</w:t>
            </w:r>
            <w:r>
              <w:rPr>
                <w:b/>
                <w:bCs/>
                <w:sz w:val="20"/>
                <w:szCs w:val="20"/>
              </w:rPr>
              <w:t xml:space="preserve">istant </w:t>
            </w:r>
            <w:r w:rsidRPr="00985168">
              <w:rPr>
                <w:b/>
                <w:bCs/>
                <w:sz w:val="20"/>
                <w:szCs w:val="20"/>
              </w:rPr>
              <w:t xml:space="preserve">Professor Dept of </w:t>
            </w:r>
            <w:r>
              <w:rPr>
                <w:b/>
                <w:bCs/>
                <w:sz w:val="20"/>
                <w:szCs w:val="20"/>
              </w:rPr>
              <w:t>CSE</w:t>
            </w:r>
          </w:p>
        </w:tc>
        <w:tc>
          <w:tcPr>
            <w:tcW w:w="2126" w:type="dxa"/>
            <w:hideMark/>
          </w:tcPr>
          <w:p w14:paraId="7E12E3B8" w14:textId="77777777" w:rsidR="00417828" w:rsidRPr="00644B74" w:rsidRDefault="00417828" w:rsidP="002B69AC">
            <w:pPr>
              <w:jc w:val="center"/>
              <w:rPr>
                <w:b/>
                <w:bCs/>
                <w:sz w:val="20"/>
                <w:szCs w:val="20"/>
              </w:rPr>
            </w:pPr>
            <w:r>
              <w:rPr>
                <w:b/>
                <w:bCs/>
                <w:sz w:val="20"/>
                <w:szCs w:val="20"/>
              </w:rPr>
              <w:t>Sanjanaa B A</w:t>
            </w:r>
          </w:p>
          <w:p w14:paraId="35B7027B" w14:textId="77777777" w:rsidR="00417828" w:rsidRPr="00985168" w:rsidRDefault="00417828" w:rsidP="002B69AC">
            <w:pPr>
              <w:jc w:val="center"/>
              <w:rPr>
                <w:b/>
                <w:bCs/>
                <w:sz w:val="20"/>
                <w:szCs w:val="20"/>
              </w:rPr>
            </w:pPr>
            <w:r>
              <w:rPr>
                <w:b/>
                <w:bCs/>
                <w:sz w:val="20"/>
                <w:szCs w:val="20"/>
              </w:rPr>
              <w:t>Computer</w:t>
            </w:r>
            <w:r w:rsidRPr="00985168">
              <w:rPr>
                <w:b/>
                <w:bCs/>
                <w:sz w:val="20"/>
                <w:szCs w:val="20"/>
              </w:rPr>
              <w:t xml:space="preserve"> Science and Engineering</w:t>
            </w:r>
          </w:p>
        </w:tc>
        <w:tc>
          <w:tcPr>
            <w:tcW w:w="2303" w:type="dxa"/>
            <w:hideMark/>
          </w:tcPr>
          <w:p w14:paraId="48E6ED3E" w14:textId="77777777" w:rsidR="00417828" w:rsidRPr="00644B74" w:rsidRDefault="00417828" w:rsidP="002B69AC">
            <w:pPr>
              <w:jc w:val="center"/>
              <w:rPr>
                <w:b/>
                <w:bCs/>
                <w:sz w:val="20"/>
                <w:szCs w:val="20"/>
              </w:rPr>
            </w:pPr>
            <w:r>
              <w:rPr>
                <w:b/>
                <w:bCs/>
                <w:sz w:val="20"/>
                <w:szCs w:val="20"/>
              </w:rPr>
              <w:t xml:space="preserve">Sharika M </w:t>
            </w:r>
          </w:p>
          <w:p w14:paraId="5E284514" w14:textId="77777777" w:rsidR="00417828" w:rsidRPr="00985168" w:rsidRDefault="00417828" w:rsidP="002B69AC">
            <w:pPr>
              <w:jc w:val="center"/>
              <w:rPr>
                <w:b/>
                <w:bCs/>
                <w:sz w:val="20"/>
                <w:szCs w:val="20"/>
              </w:rPr>
            </w:pPr>
            <w:r>
              <w:rPr>
                <w:b/>
                <w:bCs/>
                <w:sz w:val="20"/>
                <w:szCs w:val="20"/>
              </w:rPr>
              <w:t xml:space="preserve">Computer </w:t>
            </w:r>
            <w:r w:rsidRPr="00985168">
              <w:rPr>
                <w:b/>
                <w:bCs/>
                <w:sz w:val="20"/>
                <w:szCs w:val="20"/>
              </w:rPr>
              <w:t>Science and Engineering</w:t>
            </w:r>
          </w:p>
        </w:tc>
        <w:tc>
          <w:tcPr>
            <w:tcW w:w="1666" w:type="dxa"/>
            <w:hideMark/>
          </w:tcPr>
          <w:p w14:paraId="49EEFD23" w14:textId="77777777" w:rsidR="00417828" w:rsidRPr="00644B74" w:rsidRDefault="00417828" w:rsidP="002B69AC">
            <w:pPr>
              <w:jc w:val="center"/>
              <w:rPr>
                <w:b/>
                <w:bCs/>
                <w:sz w:val="20"/>
                <w:szCs w:val="20"/>
              </w:rPr>
            </w:pPr>
            <w:r>
              <w:rPr>
                <w:b/>
                <w:bCs/>
                <w:sz w:val="20"/>
                <w:szCs w:val="20"/>
              </w:rPr>
              <w:t>Sheethal S</w:t>
            </w:r>
          </w:p>
          <w:p w14:paraId="7071FEA1" w14:textId="77777777" w:rsidR="00417828" w:rsidRPr="00985168" w:rsidRDefault="00417828" w:rsidP="002B69AC">
            <w:pPr>
              <w:jc w:val="center"/>
              <w:rPr>
                <w:b/>
                <w:bCs/>
                <w:sz w:val="20"/>
                <w:szCs w:val="20"/>
              </w:rPr>
            </w:pPr>
            <w:r>
              <w:rPr>
                <w:b/>
                <w:bCs/>
                <w:sz w:val="20"/>
                <w:szCs w:val="20"/>
              </w:rPr>
              <w:t xml:space="preserve">Computer </w:t>
            </w:r>
            <w:r w:rsidRPr="00985168">
              <w:rPr>
                <w:b/>
                <w:bCs/>
                <w:sz w:val="20"/>
                <w:szCs w:val="20"/>
              </w:rPr>
              <w:t>Science and Engineering</w:t>
            </w:r>
          </w:p>
        </w:tc>
        <w:tc>
          <w:tcPr>
            <w:tcW w:w="2610" w:type="dxa"/>
            <w:hideMark/>
          </w:tcPr>
          <w:p w14:paraId="60425B4D" w14:textId="77777777" w:rsidR="00417828" w:rsidRPr="00644B74" w:rsidRDefault="00417828" w:rsidP="002B69AC">
            <w:pPr>
              <w:jc w:val="center"/>
              <w:rPr>
                <w:b/>
                <w:bCs/>
                <w:sz w:val="20"/>
                <w:szCs w:val="20"/>
              </w:rPr>
            </w:pPr>
            <w:r>
              <w:rPr>
                <w:b/>
                <w:bCs/>
                <w:sz w:val="20"/>
                <w:szCs w:val="20"/>
              </w:rPr>
              <w:t>Varun P</w:t>
            </w:r>
          </w:p>
          <w:p w14:paraId="6CB579B4" w14:textId="77777777" w:rsidR="00417828" w:rsidRPr="00985168" w:rsidRDefault="00417828" w:rsidP="002B69AC">
            <w:pPr>
              <w:jc w:val="center"/>
              <w:rPr>
                <w:b/>
                <w:bCs/>
                <w:sz w:val="20"/>
                <w:szCs w:val="20"/>
              </w:rPr>
            </w:pPr>
            <w:r>
              <w:rPr>
                <w:b/>
                <w:bCs/>
                <w:sz w:val="20"/>
                <w:szCs w:val="20"/>
              </w:rPr>
              <w:t xml:space="preserve">Computer </w:t>
            </w:r>
            <w:r w:rsidRPr="00985168">
              <w:rPr>
                <w:b/>
                <w:bCs/>
                <w:sz w:val="20"/>
                <w:szCs w:val="20"/>
              </w:rPr>
              <w:t>Science and Engineering</w:t>
            </w:r>
          </w:p>
        </w:tc>
      </w:tr>
      <w:tr w:rsidR="00417828" w:rsidRPr="00985168" w14:paraId="7E3A3D74" w14:textId="77777777" w:rsidTr="002B69AC">
        <w:trPr>
          <w:trHeight w:val="1306"/>
        </w:trPr>
        <w:tc>
          <w:tcPr>
            <w:tcW w:w="1702" w:type="dxa"/>
          </w:tcPr>
          <w:p w14:paraId="008D5048" w14:textId="77777777" w:rsidR="00417828" w:rsidRPr="00985168" w:rsidRDefault="00417828" w:rsidP="002B69AC">
            <w:pPr>
              <w:rPr>
                <w:b/>
                <w:bCs/>
                <w:sz w:val="20"/>
                <w:szCs w:val="20"/>
              </w:rPr>
            </w:pPr>
          </w:p>
          <w:p w14:paraId="484D8C0F" w14:textId="77777777" w:rsidR="00417828" w:rsidRPr="00985168" w:rsidRDefault="00417828" w:rsidP="002B69AC">
            <w:pPr>
              <w:rPr>
                <w:b/>
                <w:bCs/>
                <w:sz w:val="20"/>
                <w:szCs w:val="20"/>
              </w:rPr>
            </w:pPr>
            <w:r>
              <w:rPr>
                <w:b/>
                <w:bCs/>
                <w:sz w:val="20"/>
                <w:szCs w:val="20"/>
              </w:rPr>
              <w:t>Sapthagiri College   of Engineering</w:t>
            </w:r>
          </w:p>
          <w:p w14:paraId="6202F43D" w14:textId="77777777" w:rsidR="00417828" w:rsidRPr="00985168" w:rsidRDefault="00417828" w:rsidP="002B69AC">
            <w:pPr>
              <w:jc w:val="center"/>
              <w:rPr>
                <w:b/>
                <w:bCs/>
                <w:sz w:val="20"/>
                <w:szCs w:val="20"/>
              </w:rPr>
            </w:pPr>
            <w:r w:rsidRPr="00985168">
              <w:rPr>
                <w:b/>
                <w:bCs/>
                <w:sz w:val="20"/>
                <w:szCs w:val="20"/>
              </w:rPr>
              <w:t>Bengaluru, India</w:t>
            </w:r>
          </w:p>
          <w:p w14:paraId="2660B6D5" w14:textId="77777777" w:rsidR="00417828" w:rsidRPr="00985168" w:rsidRDefault="00417828" w:rsidP="002B69AC">
            <w:pPr>
              <w:jc w:val="center"/>
              <w:rPr>
                <w:b/>
                <w:bCs/>
                <w:sz w:val="20"/>
                <w:szCs w:val="20"/>
              </w:rPr>
            </w:pPr>
            <w:hyperlink r:id="rId101" w:history="1">
              <w:r w:rsidRPr="00762EB7">
                <w:rPr>
                  <w:rStyle w:val="Hyperlink"/>
                  <w:b/>
                  <w:bCs/>
                  <w:sz w:val="20"/>
                  <w:szCs w:val="20"/>
                </w:rPr>
                <w:t>sheelaranicm@sapthagiri.edu.in</w:t>
              </w:r>
            </w:hyperlink>
          </w:p>
        </w:tc>
        <w:tc>
          <w:tcPr>
            <w:tcW w:w="2126" w:type="dxa"/>
          </w:tcPr>
          <w:p w14:paraId="6752C7B8" w14:textId="77777777" w:rsidR="00417828" w:rsidRPr="00985168" w:rsidRDefault="00417828" w:rsidP="002B69AC">
            <w:pPr>
              <w:jc w:val="center"/>
              <w:rPr>
                <w:b/>
                <w:bCs/>
                <w:sz w:val="20"/>
                <w:szCs w:val="20"/>
              </w:rPr>
            </w:pPr>
          </w:p>
          <w:p w14:paraId="6DC4BC7A" w14:textId="77777777" w:rsidR="00417828" w:rsidRPr="00985168" w:rsidRDefault="00417828" w:rsidP="002B69AC">
            <w:pPr>
              <w:jc w:val="center"/>
              <w:rPr>
                <w:b/>
                <w:bCs/>
                <w:sz w:val="20"/>
                <w:szCs w:val="20"/>
              </w:rPr>
            </w:pPr>
            <w:r>
              <w:rPr>
                <w:b/>
                <w:bCs/>
                <w:sz w:val="20"/>
                <w:szCs w:val="20"/>
              </w:rPr>
              <w:t>Sapthagiri College of Engineering</w:t>
            </w:r>
          </w:p>
          <w:p w14:paraId="2F7F7DF8" w14:textId="77777777" w:rsidR="00417828" w:rsidRDefault="00417828" w:rsidP="002B69AC">
            <w:pPr>
              <w:jc w:val="center"/>
              <w:rPr>
                <w:b/>
                <w:bCs/>
                <w:sz w:val="20"/>
                <w:szCs w:val="20"/>
              </w:rPr>
            </w:pPr>
            <w:r w:rsidRPr="00985168">
              <w:rPr>
                <w:b/>
                <w:bCs/>
                <w:sz w:val="20"/>
                <w:szCs w:val="20"/>
              </w:rPr>
              <w:t>Bengaluru, India</w:t>
            </w:r>
          </w:p>
          <w:p w14:paraId="4910716E" w14:textId="77777777" w:rsidR="00417828" w:rsidRPr="00985168" w:rsidRDefault="00417828" w:rsidP="002B69AC">
            <w:pPr>
              <w:jc w:val="center"/>
              <w:rPr>
                <w:b/>
                <w:bCs/>
                <w:sz w:val="20"/>
                <w:szCs w:val="20"/>
              </w:rPr>
            </w:pPr>
            <w:hyperlink r:id="rId102" w:history="1">
              <w:r w:rsidRPr="00174D8A">
                <w:rPr>
                  <w:rStyle w:val="Hyperlink"/>
                  <w:b/>
                  <w:bCs/>
                  <w:sz w:val="20"/>
                  <w:szCs w:val="20"/>
                </w:rPr>
                <w:t>sanjanaa0311@gmail.com</w:t>
              </w:r>
            </w:hyperlink>
          </w:p>
        </w:tc>
        <w:tc>
          <w:tcPr>
            <w:tcW w:w="2303" w:type="dxa"/>
          </w:tcPr>
          <w:p w14:paraId="16DC56BD" w14:textId="77777777" w:rsidR="00417828" w:rsidRPr="00985168" w:rsidRDefault="00417828" w:rsidP="002B69AC">
            <w:pPr>
              <w:jc w:val="center"/>
              <w:rPr>
                <w:b/>
                <w:bCs/>
                <w:sz w:val="20"/>
                <w:szCs w:val="20"/>
              </w:rPr>
            </w:pPr>
          </w:p>
          <w:p w14:paraId="1DF858F8" w14:textId="77777777" w:rsidR="00417828" w:rsidRPr="00985168" w:rsidRDefault="00417828" w:rsidP="002B69AC">
            <w:pPr>
              <w:jc w:val="center"/>
              <w:rPr>
                <w:b/>
                <w:bCs/>
                <w:sz w:val="20"/>
                <w:szCs w:val="20"/>
              </w:rPr>
            </w:pPr>
            <w:r>
              <w:rPr>
                <w:b/>
                <w:bCs/>
                <w:sz w:val="20"/>
                <w:szCs w:val="20"/>
              </w:rPr>
              <w:t>Sapthagiri College of Engineering</w:t>
            </w:r>
          </w:p>
          <w:p w14:paraId="5B79E06F" w14:textId="77777777" w:rsidR="00417828" w:rsidRPr="00985168" w:rsidRDefault="00417828" w:rsidP="002B69AC">
            <w:pPr>
              <w:jc w:val="center"/>
              <w:rPr>
                <w:b/>
                <w:bCs/>
                <w:sz w:val="20"/>
                <w:szCs w:val="20"/>
              </w:rPr>
            </w:pPr>
            <w:r w:rsidRPr="00985168">
              <w:rPr>
                <w:b/>
                <w:bCs/>
                <w:sz w:val="20"/>
                <w:szCs w:val="20"/>
              </w:rPr>
              <w:t>Bengaluru, India</w:t>
            </w:r>
          </w:p>
          <w:p w14:paraId="6DA3E0F5" w14:textId="77777777" w:rsidR="00417828" w:rsidRPr="00985168" w:rsidRDefault="00417828" w:rsidP="002B69AC">
            <w:pPr>
              <w:jc w:val="center"/>
              <w:rPr>
                <w:b/>
                <w:bCs/>
                <w:sz w:val="20"/>
                <w:szCs w:val="20"/>
              </w:rPr>
            </w:pPr>
            <w:hyperlink r:id="rId103" w:history="1">
              <w:r w:rsidRPr="00F64693">
                <w:rPr>
                  <w:rStyle w:val="Hyperlink"/>
                  <w:b/>
                  <w:bCs/>
                  <w:sz w:val="20"/>
                  <w:szCs w:val="20"/>
                </w:rPr>
                <w:t>sharika.mallesh@gmail.com</w:t>
              </w:r>
            </w:hyperlink>
          </w:p>
        </w:tc>
        <w:tc>
          <w:tcPr>
            <w:tcW w:w="1666" w:type="dxa"/>
          </w:tcPr>
          <w:p w14:paraId="42FA00A7" w14:textId="77777777" w:rsidR="00417828" w:rsidRPr="00985168" w:rsidRDefault="00417828" w:rsidP="002B69AC">
            <w:pPr>
              <w:jc w:val="center"/>
              <w:rPr>
                <w:b/>
                <w:bCs/>
                <w:sz w:val="20"/>
                <w:szCs w:val="20"/>
              </w:rPr>
            </w:pPr>
          </w:p>
          <w:p w14:paraId="0BF7E502" w14:textId="77777777" w:rsidR="00417828" w:rsidRPr="00985168" w:rsidRDefault="00417828" w:rsidP="002B69AC">
            <w:pPr>
              <w:jc w:val="center"/>
              <w:rPr>
                <w:b/>
                <w:bCs/>
                <w:sz w:val="20"/>
                <w:szCs w:val="20"/>
              </w:rPr>
            </w:pPr>
            <w:r>
              <w:rPr>
                <w:b/>
                <w:bCs/>
                <w:sz w:val="20"/>
                <w:szCs w:val="20"/>
              </w:rPr>
              <w:t>Sapthagiri College of Engineering</w:t>
            </w:r>
          </w:p>
          <w:p w14:paraId="40192524" w14:textId="77777777" w:rsidR="00417828" w:rsidRPr="00985168" w:rsidRDefault="00417828" w:rsidP="002B69AC">
            <w:pPr>
              <w:jc w:val="center"/>
              <w:rPr>
                <w:b/>
                <w:bCs/>
                <w:sz w:val="20"/>
                <w:szCs w:val="20"/>
              </w:rPr>
            </w:pPr>
            <w:r w:rsidRPr="00985168">
              <w:rPr>
                <w:b/>
                <w:bCs/>
                <w:sz w:val="20"/>
                <w:szCs w:val="20"/>
              </w:rPr>
              <w:t>Bengaluru, India</w:t>
            </w:r>
          </w:p>
          <w:p w14:paraId="1FB29E63" w14:textId="77777777" w:rsidR="00417828" w:rsidRPr="00985168" w:rsidRDefault="00417828" w:rsidP="002B69AC">
            <w:pPr>
              <w:jc w:val="center"/>
              <w:rPr>
                <w:b/>
                <w:bCs/>
                <w:sz w:val="20"/>
                <w:szCs w:val="20"/>
              </w:rPr>
            </w:pPr>
            <w:hyperlink r:id="rId104" w:history="1">
              <w:r w:rsidRPr="0060061A">
                <w:rPr>
                  <w:rStyle w:val="Hyperlink"/>
                  <w:b/>
                  <w:bCs/>
                  <w:sz w:val="20"/>
                  <w:szCs w:val="20"/>
                </w:rPr>
                <w:t>sheethalsadashiva@gmail.com</w:t>
              </w:r>
            </w:hyperlink>
          </w:p>
        </w:tc>
        <w:tc>
          <w:tcPr>
            <w:tcW w:w="2610" w:type="dxa"/>
          </w:tcPr>
          <w:p w14:paraId="2272FA4F" w14:textId="77777777" w:rsidR="00417828" w:rsidRPr="00985168" w:rsidRDefault="00417828" w:rsidP="002B69AC">
            <w:pPr>
              <w:jc w:val="center"/>
              <w:rPr>
                <w:b/>
                <w:bCs/>
                <w:sz w:val="20"/>
                <w:szCs w:val="20"/>
              </w:rPr>
            </w:pPr>
          </w:p>
          <w:p w14:paraId="2FF960F9" w14:textId="77777777" w:rsidR="00417828" w:rsidRPr="00985168" w:rsidRDefault="00417828" w:rsidP="002B69AC">
            <w:pPr>
              <w:jc w:val="center"/>
              <w:rPr>
                <w:b/>
                <w:bCs/>
                <w:sz w:val="20"/>
                <w:szCs w:val="20"/>
              </w:rPr>
            </w:pPr>
            <w:r>
              <w:rPr>
                <w:b/>
                <w:bCs/>
                <w:sz w:val="20"/>
                <w:szCs w:val="20"/>
              </w:rPr>
              <w:t>Sapthagiri College of Engineering</w:t>
            </w:r>
          </w:p>
          <w:p w14:paraId="0D09F3BF" w14:textId="77777777" w:rsidR="00417828" w:rsidRPr="00985168" w:rsidRDefault="00417828" w:rsidP="002B69AC">
            <w:pPr>
              <w:jc w:val="center"/>
              <w:rPr>
                <w:b/>
                <w:bCs/>
                <w:sz w:val="20"/>
                <w:szCs w:val="20"/>
              </w:rPr>
            </w:pPr>
            <w:r w:rsidRPr="00985168">
              <w:rPr>
                <w:b/>
                <w:bCs/>
                <w:sz w:val="20"/>
                <w:szCs w:val="20"/>
              </w:rPr>
              <w:t>Bengaluru, India</w:t>
            </w:r>
          </w:p>
          <w:p w14:paraId="51D89E35" w14:textId="77777777" w:rsidR="00417828" w:rsidRPr="00985168" w:rsidRDefault="00417828" w:rsidP="002B69AC">
            <w:pPr>
              <w:rPr>
                <w:b/>
                <w:bCs/>
                <w:sz w:val="20"/>
                <w:szCs w:val="20"/>
              </w:rPr>
            </w:pPr>
            <w:r>
              <w:rPr>
                <w:b/>
                <w:bCs/>
                <w:sz w:val="20"/>
                <w:szCs w:val="20"/>
              </w:rPr>
              <w:t xml:space="preserve">   </w:t>
            </w:r>
            <w:hyperlink r:id="rId105" w:history="1">
              <w:r w:rsidRPr="0060061A">
                <w:rPr>
                  <w:rStyle w:val="Hyperlink"/>
                  <w:b/>
                  <w:bCs/>
                  <w:sz w:val="20"/>
                  <w:szCs w:val="20"/>
                </w:rPr>
                <w:t>varunp1532003@gmail.com</w:t>
              </w:r>
            </w:hyperlink>
          </w:p>
        </w:tc>
      </w:tr>
    </w:tbl>
    <w:p w14:paraId="1B54820E" w14:textId="77777777" w:rsidR="00417828" w:rsidRPr="00644B74" w:rsidRDefault="00417828" w:rsidP="00417828">
      <w:pPr>
        <w:jc w:val="center"/>
        <w:rPr>
          <w:sz w:val="24"/>
          <w:szCs w:val="24"/>
        </w:rPr>
      </w:pPr>
    </w:p>
    <w:p w14:paraId="140E10C1" w14:textId="77777777" w:rsidR="00417828" w:rsidRPr="00644B74" w:rsidRDefault="00417828" w:rsidP="00417828">
      <w:pPr>
        <w:jc w:val="center"/>
        <w:rPr>
          <w:sz w:val="24"/>
          <w:szCs w:val="24"/>
        </w:rPr>
        <w:sectPr w:rsidR="00417828" w:rsidRPr="00644B74" w:rsidSect="00B0572E">
          <w:headerReference w:type="default" r:id="rId106"/>
          <w:footerReference w:type="default" r:id="rId107"/>
          <w:pgSz w:w="11906" w:h="16838"/>
          <w:pgMar w:top="1440" w:right="1440" w:bottom="1440" w:left="1440" w:header="578" w:footer="947" w:gutter="0"/>
          <w:cols w:space="708"/>
          <w:docGrid w:linePitch="360"/>
        </w:sectPr>
      </w:pPr>
    </w:p>
    <w:p w14:paraId="7AA58265" w14:textId="77777777" w:rsidR="00417828" w:rsidRPr="00644B74" w:rsidRDefault="00417828" w:rsidP="00417828">
      <w:pPr>
        <w:jc w:val="center"/>
        <w:rPr>
          <w:sz w:val="24"/>
          <w:szCs w:val="24"/>
        </w:rPr>
      </w:pPr>
    </w:p>
    <w:p w14:paraId="3A884511" w14:textId="77777777" w:rsidR="00417828" w:rsidRPr="00644B74" w:rsidRDefault="00417828" w:rsidP="00417828">
      <w:pPr>
        <w:rPr>
          <w:sz w:val="24"/>
          <w:szCs w:val="24"/>
        </w:rPr>
        <w:sectPr w:rsidR="00417828" w:rsidRPr="00644B74" w:rsidSect="00B0572E">
          <w:type w:val="continuous"/>
          <w:pgSz w:w="11906" w:h="16838"/>
          <w:pgMar w:top="1440" w:right="1440" w:bottom="1440" w:left="1440" w:header="708" w:footer="708" w:gutter="0"/>
          <w:cols w:num="2" w:space="708"/>
          <w:docGrid w:linePitch="360"/>
        </w:sectPr>
      </w:pPr>
    </w:p>
    <w:p w14:paraId="18CE7811" w14:textId="77777777" w:rsidR="00417828" w:rsidRPr="00C5397E" w:rsidRDefault="00417828" w:rsidP="00417828">
      <w:pPr>
        <w:jc w:val="both"/>
        <w:rPr>
          <w:sz w:val="24"/>
          <w:szCs w:val="24"/>
        </w:rPr>
      </w:pPr>
      <w:r w:rsidRPr="00C5397E">
        <w:rPr>
          <w:b/>
          <w:bCs/>
          <w:sz w:val="24"/>
          <w:szCs w:val="24"/>
        </w:rPr>
        <w:t>Abstract</w:t>
      </w:r>
      <w:r w:rsidRPr="00C5397E">
        <w:rPr>
          <w:sz w:val="24"/>
          <w:szCs w:val="24"/>
        </w:rPr>
        <w:t xml:space="preserve"> –</w:t>
      </w:r>
      <w:r w:rsidRPr="00C5397E">
        <w:rPr>
          <w:sz w:val="24"/>
          <w:szCs w:val="24"/>
          <w:lang w:eastAsia="en-IN"/>
        </w:rPr>
        <w:t xml:space="preserve"> </w:t>
      </w:r>
      <w:r w:rsidRPr="00F54B66">
        <w:rPr>
          <w:sz w:val="24"/>
          <w:szCs w:val="24"/>
          <w:lang w:eastAsia="en-IN"/>
        </w:rPr>
        <w:t>Phishing attacks leverage deceptive links to trick users into disclosing personal/private data which can threaten turn out to be a danger to online security. Traditional phishing detection algorithms have tended to use rules-based engineered systems or simply use standard machine-learning algorithms which</w:t>
      </w:r>
      <w:r>
        <w:rPr>
          <w:sz w:val="24"/>
          <w:szCs w:val="24"/>
          <w:lang w:eastAsia="en-IN"/>
        </w:rPr>
        <w:t xml:space="preserve"> potentially</w:t>
      </w:r>
      <w:r w:rsidRPr="00F54B66">
        <w:rPr>
          <w:sz w:val="24"/>
          <w:szCs w:val="24"/>
          <w:lang w:eastAsia="en-IN"/>
        </w:rPr>
        <w:t xml:space="preserve"> m</w:t>
      </w:r>
      <w:r>
        <w:rPr>
          <w:sz w:val="24"/>
          <w:szCs w:val="24"/>
          <w:lang w:eastAsia="en-IN"/>
        </w:rPr>
        <w:t>ight</w:t>
      </w:r>
      <w:r w:rsidRPr="00F54B66">
        <w:rPr>
          <w:sz w:val="24"/>
          <w:szCs w:val="24"/>
          <w:lang w:eastAsia="en-IN"/>
        </w:rPr>
        <w:t xml:space="preserve"> not </w:t>
      </w:r>
      <w:r>
        <w:rPr>
          <w:sz w:val="24"/>
          <w:szCs w:val="24"/>
          <w:lang w:eastAsia="en-IN"/>
        </w:rPr>
        <w:t>react</w:t>
      </w:r>
      <w:r w:rsidRPr="00F54B66">
        <w:rPr>
          <w:sz w:val="24"/>
          <w:szCs w:val="24"/>
          <w:lang w:eastAsia="en-IN"/>
        </w:rPr>
        <w:t xml:space="preserve"> well to the rapidly evolving and digital nature of today's threats. Furthermore, detection methods generally don't reliably recognize malicious web link URLs when a phishing attacker is obfuscating the attack. To overcome these issues, we propose a new phishing detection system, the Phishing Detection System via Hybrid Machine Learning (PDS-HML). While the PDS-HML does not replace traditional detection schemes, it does contribute to their detection capabilities through multiple learning methods - and in this case, using detailed learning and ensemble tasks - with the intention of improving accuracy and defensive capabilities.The detection model PDS-HML recognizes sophisticated phishing links even when a phishing attacker is masking their tracks using multi-layered stealth tactics. The results demonstrate that the proposed system is significantly more robust and reliable than previous phishing </w:t>
      </w:r>
      <w:r w:rsidRPr="00F54B66">
        <w:rPr>
          <w:sz w:val="24"/>
          <w:szCs w:val="24"/>
          <w:lang w:eastAsia="en-IN"/>
        </w:rPr>
        <w:t>detection designs.</w:t>
      </w:r>
      <w:r w:rsidRPr="00C5397E">
        <w:rPr>
          <w:sz w:val="24"/>
          <w:szCs w:val="24"/>
        </w:rPr>
        <w:t xml:space="preserve">      </w:t>
      </w:r>
    </w:p>
    <w:p w14:paraId="43E0E451" w14:textId="77777777" w:rsidR="00417828" w:rsidRPr="00C5397E" w:rsidRDefault="00417828" w:rsidP="00417828">
      <w:pPr>
        <w:jc w:val="both"/>
        <w:rPr>
          <w:sz w:val="24"/>
          <w:szCs w:val="24"/>
        </w:rPr>
      </w:pPr>
      <w:r w:rsidRPr="00C5397E">
        <w:rPr>
          <w:sz w:val="24"/>
          <w:szCs w:val="24"/>
        </w:rPr>
        <w:t xml:space="preserve"> </w:t>
      </w:r>
      <w:r w:rsidRPr="00390DA3">
        <w:rPr>
          <w:b/>
          <w:bCs/>
          <w:sz w:val="24"/>
          <w:szCs w:val="24"/>
        </w:rPr>
        <w:t>Keywords</w:t>
      </w:r>
      <w:r w:rsidRPr="00390DA3">
        <w:rPr>
          <w:sz w:val="24"/>
          <w:szCs w:val="24"/>
        </w:rPr>
        <w:t>— Fraudulent websites, cybersecurity threats, URL analysis, deep learning, hybrid classification models.</w:t>
      </w:r>
    </w:p>
    <w:p w14:paraId="25A3BD7C" w14:textId="77777777" w:rsidR="00417828" w:rsidRPr="000A23E3" w:rsidDel="000A396F" w:rsidRDefault="00417828" w:rsidP="00417828">
      <w:pPr>
        <w:jc w:val="both"/>
        <w:rPr>
          <w:del w:id="2" w:author="Ninad S bharadwaj" w:date="2024-12-25T12:02:00Z"/>
          <w:sz w:val="28"/>
          <w:szCs w:val="28"/>
        </w:rPr>
      </w:pPr>
    </w:p>
    <w:p w14:paraId="15A91185" w14:textId="77777777" w:rsidR="00417828" w:rsidRPr="000A23E3" w:rsidRDefault="00417828" w:rsidP="00417828">
      <w:pPr>
        <w:jc w:val="both"/>
        <w:rPr>
          <w:b/>
          <w:bCs/>
          <w:sz w:val="28"/>
          <w:szCs w:val="28"/>
        </w:rPr>
      </w:pPr>
      <w:del w:id="3" w:author="Ninad S bharadwaj" w:date="2024-12-25T12:02:00Z">
        <w:r w:rsidRPr="000A23E3" w:rsidDel="000A396F">
          <w:rPr>
            <w:b/>
            <w:bCs/>
            <w:sz w:val="28"/>
            <w:szCs w:val="28"/>
          </w:rPr>
          <w:delText xml:space="preserve"> </w:delText>
        </w:r>
      </w:del>
      <w:r w:rsidRPr="000A23E3">
        <w:rPr>
          <w:b/>
          <w:bCs/>
          <w:sz w:val="28"/>
          <w:szCs w:val="28"/>
        </w:rPr>
        <w:t>INTRODUCTION</w:t>
      </w:r>
    </w:p>
    <w:p w14:paraId="1211DC22" w14:textId="77777777" w:rsidR="00417828" w:rsidRPr="00C5397E" w:rsidRDefault="00417828" w:rsidP="00417828">
      <w:pPr>
        <w:jc w:val="both"/>
        <w:rPr>
          <w:sz w:val="24"/>
          <w:szCs w:val="24"/>
        </w:rPr>
      </w:pPr>
      <w:r w:rsidRPr="00F54B66">
        <w:rPr>
          <w:sz w:val="24"/>
          <w:szCs w:val="24"/>
        </w:rPr>
        <w:t xml:space="preserve">The internet is an essential part of life in the 21st century and has integrated into many aspects of life, including communication, education, finance, entertainment, and commerce. The internet is a large series of interconnected </w:t>
      </w:r>
      <w:r>
        <w:rPr>
          <w:sz w:val="24"/>
          <w:szCs w:val="24"/>
        </w:rPr>
        <w:t xml:space="preserve">infrastructure </w:t>
      </w:r>
      <w:r w:rsidRPr="00F54B66">
        <w:rPr>
          <w:sz w:val="24"/>
          <w:szCs w:val="24"/>
        </w:rPr>
        <w:t xml:space="preserve">that </w:t>
      </w:r>
      <w:r>
        <w:rPr>
          <w:sz w:val="24"/>
          <w:szCs w:val="24"/>
        </w:rPr>
        <w:t>enable</w:t>
      </w:r>
      <w:r w:rsidRPr="00F54B66">
        <w:rPr>
          <w:sz w:val="24"/>
          <w:szCs w:val="24"/>
        </w:rPr>
        <w:t xml:space="preserve"> for information sharing through different technologies including fiber optics, satellite, and wireless service. This worldwide infrastructure is collaboratively maintained by universities, private enterprises, and government agencies and do not belong to one specific organization. The internet has </w:t>
      </w:r>
      <w:r>
        <w:rPr>
          <w:sz w:val="24"/>
          <w:szCs w:val="24"/>
        </w:rPr>
        <w:t xml:space="preserve">revolutionized so </w:t>
      </w:r>
      <w:r w:rsidRPr="00F54B66">
        <w:rPr>
          <w:sz w:val="24"/>
          <w:szCs w:val="24"/>
        </w:rPr>
        <w:t xml:space="preserve"> many industries over time by improving access to information, improving business processes, and enabling global communication. However, with increased digital communications, cyber threats were also introduced. The growing reliance on cyberspace has continued to increase online security issues that can cause users to become victims of online crime, which can include identity theft, malware, and online scams. Online stores, such as Amazon </w:t>
      </w:r>
      <w:r w:rsidRPr="00F54B66">
        <w:rPr>
          <w:sz w:val="24"/>
          <w:szCs w:val="24"/>
        </w:rPr>
        <w:lastRenderedPageBreak/>
        <w:t>or eBay</w:t>
      </w:r>
      <w:r>
        <w:rPr>
          <w:sz w:val="24"/>
          <w:szCs w:val="24"/>
        </w:rPr>
        <w:t xml:space="preserve"> </w:t>
      </w:r>
      <w:r w:rsidRPr="00F54B66">
        <w:rPr>
          <w:sz w:val="24"/>
          <w:szCs w:val="24"/>
        </w:rPr>
        <w:t xml:space="preserve">have become </w:t>
      </w:r>
      <w:r>
        <w:rPr>
          <w:sz w:val="24"/>
          <w:szCs w:val="24"/>
        </w:rPr>
        <w:t xml:space="preserve">top targets </w:t>
      </w:r>
      <w:r w:rsidRPr="00F54B66">
        <w:rPr>
          <w:sz w:val="24"/>
          <w:szCs w:val="24"/>
        </w:rPr>
        <w:t xml:space="preserve"> for cybercriminals to rip unsuspecting users. Social media applications, such as Facebook, Instagram, and WhatsApp, </w:t>
      </w:r>
      <w:r>
        <w:rPr>
          <w:sz w:val="24"/>
          <w:szCs w:val="24"/>
        </w:rPr>
        <w:t>easily</w:t>
      </w:r>
      <w:r w:rsidRPr="00F54B66">
        <w:rPr>
          <w:sz w:val="24"/>
          <w:szCs w:val="24"/>
        </w:rPr>
        <w:t xml:space="preserve"> allow users to </w:t>
      </w:r>
      <w:r>
        <w:rPr>
          <w:sz w:val="24"/>
          <w:szCs w:val="24"/>
        </w:rPr>
        <w:t>connect</w:t>
      </w:r>
      <w:r w:rsidRPr="00F54B66">
        <w:rPr>
          <w:sz w:val="24"/>
          <w:szCs w:val="24"/>
        </w:rPr>
        <w:t xml:space="preserve"> with others but </w:t>
      </w:r>
      <w:r>
        <w:rPr>
          <w:sz w:val="24"/>
          <w:szCs w:val="24"/>
        </w:rPr>
        <w:t xml:space="preserve">they </w:t>
      </w:r>
      <w:r w:rsidRPr="00F54B66">
        <w:rPr>
          <w:sz w:val="24"/>
          <w:szCs w:val="24"/>
        </w:rPr>
        <w:t xml:space="preserve">also create privacy concerns that require increased data protection. With new digital services, cybercrime continues to accelerate in a variety of mediums, such as financial fraud, data breaches, ransomware, DDoS attacks, etc. Hacking has become an increasing threat as it enables unauthorized individuals to gain access to systems, modify data, and jeopardize both personal and organizational safety. Moreover, the prevalence of unethical online interactions - especially among the younger generation - raises concerns over digital ethics and responsible internet use. The capacity of malicious software to rapidly propagate across networks and infect multiple devices adds even more risk. Surfing unverified websites further increases exposure to cyber threats, making it critical for users to take proactive security measures. Traditional systems for detecting threats are often insufficient in adaptively confronting new approaches to attack; in turn, they are not </w:t>
      </w:r>
      <w:r>
        <w:rPr>
          <w:sz w:val="24"/>
          <w:szCs w:val="24"/>
        </w:rPr>
        <w:t>powerful enough</w:t>
      </w:r>
      <w:r w:rsidRPr="00F54B66">
        <w:rPr>
          <w:sz w:val="24"/>
          <w:szCs w:val="24"/>
        </w:rPr>
        <w:t xml:space="preserve"> against the modern phishing tactics. This dissertation has a </w:t>
      </w:r>
      <w:r>
        <w:rPr>
          <w:sz w:val="24"/>
          <w:szCs w:val="24"/>
        </w:rPr>
        <w:t>fresh</w:t>
      </w:r>
      <w:r w:rsidRPr="00F54B66">
        <w:rPr>
          <w:sz w:val="24"/>
          <w:szCs w:val="24"/>
        </w:rPr>
        <w:t xml:space="preserve"> </w:t>
      </w:r>
      <w:r>
        <w:rPr>
          <w:sz w:val="24"/>
          <w:szCs w:val="24"/>
        </w:rPr>
        <w:t>take</w:t>
      </w:r>
      <w:r w:rsidRPr="00F54B66">
        <w:rPr>
          <w:sz w:val="24"/>
          <w:szCs w:val="24"/>
        </w:rPr>
        <w:t xml:space="preserve"> for detecting phishing attacks, named the Phishing </w:t>
      </w:r>
      <w:r>
        <w:rPr>
          <w:sz w:val="24"/>
          <w:szCs w:val="24"/>
        </w:rPr>
        <w:t>d</w:t>
      </w:r>
      <w:r w:rsidRPr="00F54B66">
        <w:rPr>
          <w:sz w:val="24"/>
          <w:szCs w:val="24"/>
        </w:rPr>
        <w:t xml:space="preserve">etection </w:t>
      </w:r>
      <w:r>
        <w:rPr>
          <w:sz w:val="24"/>
          <w:szCs w:val="24"/>
        </w:rPr>
        <w:t>s</w:t>
      </w:r>
      <w:r w:rsidRPr="00F54B66">
        <w:rPr>
          <w:sz w:val="24"/>
          <w:szCs w:val="24"/>
        </w:rPr>
        <w:t xml:space="preserve">ystem using </w:t>
      </w:r>
      <w:r>
        <w:rPr>
          <w:sz w:val="24"/>
          <w:szCs w:val="24"/>
        </w:rPr>
        <w:t>h</w:t>
      </w:r>
      <w:r w:rsidRPr="00F54B66">
        <w:rPr>
          <w:sz w:val="24"/>
          <w:szCs w:val="24"/>
        </w:rPr>
        <w:t xml:space="preserve">ybrid </w:t>
      </w:r>
      <w:r>
        <w:rPr>
          <w:sz w:val="24"/>
          <w:szCs w:val="24"/>
        </w:rPr>
        <w:t>m</w:t>
      </w:r>
      <w:r w:rsidRPr="00F54B66">
        <w:rPr>
          <w:sz w:val="24"/>
          <w:szCs w:val="24"/>
        </w:rPr>
        <w:t xml:space="preserve">achine </w:t>
      </w:r>
      <w:r>
        <w:rPr>
          <w:sz w:val="24"/>
          <w:szCs w:val="24"/>
        </w:rPr>
        <w:t>l</w:t>
      </w:r>
      <w:r w:rsidRPr="00F54B66">
        <w:rPr>
          <w:sz w:val="24"/>
          <w:szCs w:val="24"/>
        </w:rPr>
        <w:t>earning (PDS-HML), which addresses the future improvements of current security providers by increasing accuracy and adaptability.</w:t>
      </w:r>
    </w:p>
    <w:p w14:paraId="5236BC66" w14:textId="77777777" w:rsidR="00417828" w:rsidRPr="00E74DD8" w:rsidRDefault="00417828" w:rsidP="00417828">
      <w:pPr>
        <w:jc w:val="both"/>
        <w:rPr>
          <w:b/>
          <w:bCs/>
          <w:sz w:val="28"/>
          <w:szCs w:val="28"/>
          <w:rPrChange w:id="4" w:author="Ninad S bharadwaj" w:date="2024-12-25T12:02:00Z">
            <w:rPr>
              <w:sz w:val="24"/>
              <w:szCs w:val="24"/>
            </w:rPr>
          </w:rPrChange>
        </w:rPr>
      </w:pPr>
      <w:r w:rsidRPr="00C5397E">
        <w:rPr>
          <w:b/>
          <w:bCs/>
          <w:sz w:val="28"/>
          <w:szCs w:val="28"/>
        </w:rPr>
        <w:t xml:space="preserve">II. </w:t>
      </w:r>
      <w:r w:rsidRPr="00E74DD8">
        <w:rPr>
          <w:b/>
          <w:bCs/>
          <w:sz w:val="28"/>
          <w:szCs w:val="28"/>
          <w:rPrChange w:id="5" w:author="Ninad S bharadwaj" w:date="2024-12-25T12:02:00Z">
            <w:rPr>
              <w:sz w:val="24"/>
              <w:szCs w:val="24"/>
            </w:rPr>
          </w:rPrChange>
        </w:rPr>
        <w:t>BACKGROUND AND EXISTING SYSTEMS</w:t>
      </w:r>
    </w:p>
    <w:p w14:paraId="18E669CD" w14:textId="77777777" w:rsidR="00417828" w:rsidRPr="009F0014" w:rsidRDefault="00417828" w:rsidP="00417828">
      <w:pPr>
        <w:jc w:val="both"/>
        <w:rPr>
          <w:sz w:val="24"/>
          <w:szCs w:val="24"/>
        </w:rPr>
      </w:pPr>
      <w:r w:rsidRPr="00565E1C">
        <w:rPr>
          <w:sz w:val="24"/>
          <w:szCs w:val="24"/>
        </w:rPr>
        <w:t xml:space="preserve">The way people communicate, do business, and find information has been transformed by the internet. However, increased digital interactions have meant increased cybersecurity risks. Perhaps one of the oldest threats in cyberspace is phishing, a deceptive practice where attackers pose as legitimate websites for the sole purpose of stealing sensitive user information, including login credentials, account numbers, and other personally identifiable information. Phishing attempts often involve tricking the user into clicking on a link and redirecting them to a </w:t>
      </w:r>
      <w:r w:rsidRPr="00565E1C">
        <w:rPr>
          <w:sz w:val="24"/>
          <w:szCs w:val="24"/>
        </w:rPr>
        <w:t xml:space="preserve">fake website that appears legitimate. These phishing attacks have changed quite a bit and now make detection more difficult because attackers have become more innovative in their approaches. Earlier phishing techniques were relatively straightforward—poorly written emails or clear mismatching domains, for example—but now more advanced techniques, coding tricks, social engineering, and other application frameworks are commonly used to better hide malicious attacks. Cybercriminals also become more efficient by automating the creation of phishing sites; this further defeats earlier detection techniques. In response to this evolving challenge, cybersecurity researchers have developed detection methods, from rule-based detection to state-of-the-art machine learning methods. Phishing is </w:t>
      </w:r>
      <w:r>
        <w:rPr>
          <w:sz w:val="24"/>
          <w:szCs w:val="24"/>
        </w:rPr>
        <w:t>remains</w:t>
      </w:r>
      <w:r w:rsidRPr="00565E1C">
        <w:rPr>
          <w:sz w:val="24"/>
          <w:szCs w:val="24"/>
        </w:rPr>
        <w:t xml:space="preserve"> a significant security issue, as the </w:t>
      </w:r>
      <w:r>
        <w:rPr>
          <w:sz w:val="24"/>
          <w:szCs w:val="24"/>
        </w:rPr>
        <w:t>evolution</w:t>
      </w:r>
      <w:r w:rsidRPr="00565E1C">
        <w:rPr>
          <w:sz w:val="24"/>
          <w:szCs w:val="24"/>
        </w:rPr>
        <w:t xml:space="preserve"> of detection mechanisms has not</w:t>
      </w:r>
      <w:r>
        <w:rPr>
          <w:sz w:val="24"/>
          <w:szCs w:val="24"/>
        </w:rPr>
        <w:t xml:space="preserve"> matched </w:t>
      </w:r>
      <w:r w:rsidRPr="00565E1C">
        <w:rPr>
          <w:sz w:val="24"/>
          <w:szCs w:val="24"/>
        </w:rPr>
        <w:t xml:space="preserve">the rapid improvement in phishing methods. Therefore, it is </w:t>
      </w:r>
      <w:r>
        <w:rPr>
          <w:sz w:val="24"/>
          <w:szCs w:val="24"/>
        </w:rPr>
        <w:t xml:space="preserve">a need </w:t>
      </w:r>
      <w:r w:rsidRPr="00565E1C">
        <w:rPr>
          <w:sz w:val="24"/>
          <w:szCs w:val="24"/>
        </w:rPr>
        <w:t xml:space="preserve">to </w:t>
      </w:r>
      <w:r>
        <w:rPr>
          <w:sz w:val="24"/>
          <w:szCs w:val="24"/>
        </w:rPr>
        <w:t>create</w:t>
      </w:r>
      <w:r w:rsidRPr="00565E1C">
        <w:rPr>
          <w:sz w:val="24"/>
          <w:szCs w:val="24"/>
        </w:rPr>
        <w:t xml:space="preserve"> more adaptive, intelligent phishing detection systems in a state of continuous evolution to detect and categorize phishing attempts actively, improving the response and detection systems.</w:t>
      </w:r>
    </w:p>
    <w:p w14:paraId="5A75A1A8" w14:textId="77777777" w:rsidR="00417828" w:rsidRPr="00325EB3" w:rsidRDefault="00417828" w:rsidP="00417828">
      <w:pPr>
        <w:jc w:val="both"/>
        <w:rPr>
          <w:sz w:val="24"/>
          <w:szCs w:val="24"/>
        </w:rPr>
      </w:pPr>
      <w:r w:rsidRPr="00325EB3">
        <w:rPr>
          <w:sz w:val="24"/>
          <w:szCs w:val="24"/>
        </w:rPr>
        <w:t xml:space="preserve">Several </w:t>
      </w:r>
      <w:r>
        <w:rPr>
          <w:sz w:val="24"/>
          <w:szCs w:val="24"/>
        </w:rPr>
        <w:t>phishing detection systems</w:t>
      </w:r>
      <w:r w:rsidRPr="00325EB3">
        <w:rPr>
          <w:sz w:val="24"/>
          <w:szCs w:val="24"/>
        </w:rPr>
        <w:t xml:space="preserve">  rely on:</w:t>
      </w:r>
    </w:p>
    <w:p w14:paraId="6DC78F1B" w14:textId="77777777" w:rsidR="00417828" w:rsidRPr="009F0014" w:rsidRDefault="00417828" w:rsidP="0053342F">
      <w:pPr>
        <w:widowControl/>
        <w:numPr>
          <w:ilvl w:val="0"/>
          <w:numId w:val="89"/>
        </w:numPr>
        <w:autoSpaceDE/>
        <w:autoSpaceDN/>
        <w:spacing w:after="160" w:line="259" w:lineRule="auto"/>
        <w:ind w:left="714" w:hanging="357"/>
        <w:jc w:val="both"/>
        <w:rPr>
          <w:sz w:val="24"/>
          <w:szCs w:val="24"/>
        </w:rPr>
      </w:pPr>
      <w:r w:rsidRPr="009F0014">
        <w:rPr>
          <w:b/>
          <w:bCs/>
          <w:sz w:val="24"/>
          <w:szCs w:val="24"/>
        </w:rPr>
        <w:t>Blacklist-Based Detection:</w:t>
      </w:r>
      <w:r>
        <w:rPr>
          <w:b/>
          <w:bCs/>
          <w:sz w:val="24"/>
          <w:szCs w:val="24"/>
        </w:rPr>
        <w:t xml:space="preserve"> </w:t>
      </w:r>
      <w:r w:rsidRPr="00565E1C">
        <w:rPr>
          <w:sz w:val="24"/>
          <w:szCs w:val="24"/>
        </w:rPr>
        <w:t>This provides a library of known phishing URLs but is inefficient against emerging threats.</w:t>
      </w:r>
      <w:r w:rsidRPr="00565E1C">
        <w:rPr>
          <w:b/>
          <w:bCs/>
          <w:sz w:val="24"/>
          <w:szCs w:val="24"/>
        </w:rPr>
        <w:t xml:space="preserve"> </w:t>
      </w:r>
    </w:p>
    <w:p w14:paraId="1BCA004A" w14:textId="77777777" w:rsidR="00417828" w:rsidRPr="009F0014" w:rsidRDefault="00417828" w:rsidP="0053342F">
      <w:pPr>
        <w:widowControl/>
        <w:numPr>
          <w:ilvl w:val="0"/>
          <w:numId w:val="89"/>
        </w:numPr>
        <w:autoSpaceDE/>
        <w:autoSpaceDN/>
        <w:spacing w:after="160" w:line="259" w:lineRule="auto"/>
        <w:ind w:left="714" w:right="170" w:hanging="357"/>
        <w:jc w:val="both"/>
        <w:rPr>
          <w:sz w:val="24"/>
          <w:szCs w:val="24"/>
        </w:rPr>
      </w:pPr>
      <w:r w:rsidRPr="009F0014">
        <w:rPr>
          <w:b/>
          <w:bCs/>
          <w:sz w:val="24"/>
          <w:szCs w:val="24"/>
        </w:rPr>
        <w:t>Heuristic</w:t>
      </w:r>
      <w:r>
        <w:rPr>
          <w:b/>
          <w:bCs/>
          <w:sz w:val="24"/>
          <w:szCs w:val="24"/>
        </w:rPr>
        <w:t xml:space="preserve"> </w:t>
      </w:r>
      <w:r w:rsidRPr="009F0014">
        <w:rPr>
          <w:b/>
          <w:bCs/>
          <w:sz w:val="24"/>
          <w:szCs w:val="24"/>
        </w:rPr>
        <w:t>Based</w:t>
      </w:r>
      <w:r>
        <w:rPr>
          <w:b/>
          <w:bCs/>
          <w:sz w:val="24"/>
          <w:szCs w:val="24"/>
        </w:rPr>
        <w:t xml:space="preserve"> </w:t>
      </w:r>
      <w:r w:rsidRPr="009F0014">
        <w:rPr>
          <w:b/>
          <w:bCs/>
          <w:sz w:val="24"/>
          <w:szCs w:val="24"/>
        </w:rPr>
        <w:t>Detection:</w:t>
      </w:r>
      <w:r w:rsidRPr="00565E1C">
        <w:rPr>
          <w:rFonts w:ascii="Nunito Sans" w:hAnsi="Nunito Sans"/>
          <w:color w:val="513CEA"/>
          <w:shd w:val="clear" w:color="auto" w:fill="FFFFFF"/>
        </w:rPr>
        <w:t xml:space="preserve"> </w:t>
      </w:r>
      <w:r w:rsidRPr="00565E1C">
        <w:rPr>
          <w:sz w:val="24"/>
          <w:szCs w:val="24"/>
        </w:rPr>
        <w:t>This provides predetermined rules to evaluate suspicious URL traits though redundantly produces false positives</w:t>
      </w:r>
      <w:r w:rsidRPr="00565E1C">
        <w:rPr>
          <w:b/>
          <w:bCs/>
          <w:sz w:val="24"/>
          <w:szCs w:val="24"/>
        </w:rPr>
        <w:t xml:space="preserve">. </w:t>
      </w:r>
    </w:p>
    <w:p w14:paraId="2F79C591" w14:textId="77777777" w:rsidR="00417828" w:rsidRPr="00565E1C" w:rsidRDefault="00417828" w:rsidP="0053342F">
      <w:pPr>
        <w:widowControl/>
        <w:numPr>
          <w:ilvl w:val="0"/>
          <w:numId w:val="89"/>
        </w:numPr>
        <w:autoSpaceDE/>
        <w:autoSpaceDN/>
        <w:spacing w:after="160" w:line="259" w:lineRule="auto"/>
        <w:jc w:val="both"/>
        <w:rPr>
          <w:sz w:val="24"/>
          <w:szCs w:val="24"/>
        </w:rPr>
      </w:pPr>
      <w:r w:rsidRPr="00C44AAF">
        <w:rPr>
          <w:b/>
          <w:bCs/>
          <w:sz w:val="24"/>
          <w:szCs w:val="24"/>
        </w:rPr>
        <w:t xml:space="preserve">Machine Learning Models: </w:t>
      </w:r>
      <w:r w:rsidRPr="00565E1C">
        <w:rPr>
          <w:sz w:val="24"/>
          <w:szCs w:val="24"/>
        </w:rPr>
        <w:t xml:space="preserve">This classifies URLs by calculating features but is not adjustable to new methods of phishing attacks. </w:t>
      </w:r>
    </w:p>
    <w:p w14:paraId="6D9D055E" w14:textId="77777777" w:rsidR="00417828" w:rsidRPr="00C44AAF" w:rsidRDefault="00417828" w:rsidP="0053342F">
      <w:pPr>
        <w:widowControl/>
        <w:numPr>
          <w:ilvl w:val="0"/>
          <w:numId w:val="89"/>
        </w:numPr>
        <w:autoSpaceDE/>
        <w:autoSpaceDN/>
        <w:spacing w:after="160" w:line="259" w:lineRule="auto"/>
        <w:jc w:val="both"/>
        <w:rPr>
          <w:sz w:val="24"/>
          <w:szCs w:val="24"/>
        </w:rPr>
      </w:pPr>
      <w:r w:rsidRPr="00C44AAF">
        <w:rPr>
          <w:b/>
          <w:bCs/>
          <w:sz w:val="24"/>
          <w:szCs w:val="24"/>
        </w:rPr>
        <w:t xml:space="preserve">Hybrid Approaches: </w:t>
      </w:r>
      <w:r w:rsidRPr="00565E1C">
        <w:rPr>
          <w:sz w:val="24"/>
          <w:szCs w:val="24"/>
        </w:rPr>
        <w:t>This uses multiple modalities (e.g., machine based learning heuristics) to achieve more accuracy and resilience.</w:t>
      </w:r>
    </w:p>
    <w:p w14:paraId="3BE3E21B" w14:textId="77777777" w:rsidR="00417828" w:rsidRPr="00C5397E" w:rsidRDefault="00417828" w:rsidP="00417828">
      <w:pPr>
        <w:jc w:val="both"/>
        <w:rPr>
          <w:b/>
          <w:bCs/>
          <w:sz w:val="28"/>
          <w:szCs w:val="28"/>
        </w:rPr>
      </w:pPr>
      <w:r w:rsidRPr="00C5397E">
        <w:rPr>
          <w:b/>
          <w:bCs/>
          <w:sz w:val="28"/>
          <w:szCs w:val="28"/>
        </w:rPr>
        <w:lastRenderedPageBreak/>
        <w:t>III.  LITERATURE REVIEW</w:t>
      </w:r>
    </w:p>
    <w:p w14:paraId="3066027F" w14:textId="77777777" w:rsidR="00417828" w:rsidRPr="00BC3276" w:rsidRDefault="00417828" w:rsidP="00417828">
      <w:pPr>
        <w:jc w:val="both"/>
        <w:rPr>
          <w:sz w:val="24"/>
          <w:szCs w:val="24"/>
        </w:rPr>
      </w:pPr>
      <w:r w:rsidRPr="00F64693">
        <w:rPr>
          <w:sz w:val="24"/>
          <w:szCs w:val="24"/>
        </w:rPr>
        <w:t xml:space="preserve">There have been many approaches to detecting phishing websites over the years. The 2022 paper, PhishSim: Aiding Phishing Website Detection with a Feature-Free Tool, introduced an approach that does not require </w:t>
      </w:r>
      <w:r w:rsidRPr="00565E1C">
        <w:rPr>
          <w:sz w:val="24"/>
          <w:szCs w:val="24"/>
        </w:rPr>
        <w:t>pre-established features, providing distances to cater for varying techniques adopted by phishing sites. Using the Furthest Point First algorithm, and normalised compression distance (NCD), it assesses both phishing and legitimate websites. Its accuracy is below 92%. In A Deep Learning-Based Framework for Phishing Website Detection, (2021), the study used an RNN-LSTM on the UCI Phishing Dataset. It gained the ability to predict in real-time, without latency, which is a benefit. However, its process for training can be quite long. The 2022 paper, Multilayer Stacked Ensemble Learning Model to Detect Phishing Websites implemented an ensemble learning approach, and performed comparably, or the best, regarding accuracy and F-score, compared to the other studies reviewed. Its one drawback was its binary classification use only. The final study outlined an interesting approach with PDGAN: Phishing Detection With Generative Adversarial Networks. PDGAN used the KDD99 dataset, which measured a solid 97.58% detection accuracy and achieved 98.02% precision, without third-party service involvements. The disadvantage was hefty amounts of training</w:t>
      </w:r>
      <w:r>
        <w:rPr>
          <w:sz w:val="24"/>
          <w:szCs w:val="24"/>
        </w:rPr>
        <w:t>.</w:t>
      </w:r>
      <w:r w:rsidRPr="00565E1C">
        <w:t xml:space="preserve"> </w:t>
      </w:r>
      <w:r w:rsidRPr="00565E1C">
        <w:rPr>
          <w:sz w:val="24"/>
          <w:szCs w:val="24"/>
        </w:rPr>
        <w:t>Lastly, a study done in 2023, Uncovering the Cloak: A Systematic Review of Techniques Used to Conceal Phishing Websites, uses the RNN-LSTM model with the KD Dataset and has a remarkable 99.7% detection rate.</w:t>
      </w:r>
    </w:p>
    <w:p w14:paraId="547A9010" w14:textId="77777777" w:rsidR="00417828" w:rsidRPr="00C5397E" w:rsidRDefault="00417828" w:rsidP="00417828">
      <w:pPr>
        <w:jc w:val="both"/>
        <w:rPr>
          <w:b/>
          <w:bCs/>
          <w:sz w:val="28"/>
          <w:szCs w:val="28"/>
        </w:rPr>
      </w:pPr>
      <w:r w:rsidRPr="00C5397E">
        <w:rPr>
          <w:b/>
          <w:bCs/>
          <w:sz w:val="28"/>
          <w:szCs w:val="28"/>
        </w:rPr>
        <w:t>IV.  METHODOLOGY</w:t>
      </w:r>
    </w:p>
    <w:p w14:paraId="7CF58C0D" w14:textId="77777777" w:rsidR="00417828" w:rsidRPr="00325EB3" w:rsidRDefault="00417828" w:rsidP="0053342F">
      <w:pPr>
        <w:widowControl/>
        <w:numPr>
          <w:ilvl w:val="0"/>
          <w:numId w:val="90"/>
        </w:numPr>
        <w:autoSpaceDE/>
        <w:autoSpaceDN/>
        <w:spacing w:after="160" w:line="259" w:lineRule="auto"/>
        <w:jc w:val="both"/>
        <w:rPr>
          <w:i/>
          <w:sz w:val="24"/>
          <w:szCs w:val="24"/>
        </w:rPr>
      </w:pPr>
      <w:r w:rsidRPr="00325EB3">
        <w:rPr>
          <w:i/>
          <w:sz w:val="24"/>
          <w:szCs w:val="24"/>
        </w:rPr>
        <w:t>Description of block diagram</w:t>
      </w:r>
    </w:p>
    <w:p w14:paraId="730AD18B" w14:textId="77777777" w:rsidR="00417828" w:rsidRDefault="00417828" w:rsidP="00417828">
      <w:pPr>
        <w:spacing w:after="240"/>
        <w:ind w:left="97"/>
        <w:jc w:val="both"/>
        <w:rPr>
          <w:sz w:val="24"/>
          <w:szCs w:val="24"/>
          <w:lang w:eastAsia="en-IN"/>
        </w:rPr>
      </w:pPr>
      <w:r w:rsidRPr="00DE2241">
        <w:rPr>
          <w:sz w:val="24"/>
          <w:szCs w:val="24"/>
          <w:lang w:eastAsia="en-IN"/>
        </w:rPr>
        <w:t xml:space="preserve">The schematic chart depicts the Phishing Detection System using Hybrid Machine Learning (PDS-HML), which measures the detection of phishing URLs. It starts from an input URL, to which core features such as domain age and security protocols are extracted. The preprocessing module cleans and structures the data to be passed to the </w:t>
      </w:r>
      <w:r w:rsidRPr="00DE2241">
        <w:rPr>
          <w:sz w:val="24"/>
          <w:szCs w:val="24"/>
          <w:lang w:eastAsia="en-IN"/>
        </w:rPr>
        <w:t xml:space="preserve">guided hybrid classification model, which combines LSTM to measure pattern detection and SVM to measure feature-based classification. The outputs are integrated through ensemble learning to improve accuracy. </w:t>
      </w:r>
    </w:p>
    <w:p w14:paraId="0115C766" w14:textId="77777777" w:rsidR="00417828" w:rsidRDefault="00417828" w:rsidP="00417828">
      <w:pPr>
        <w:spacing w:after="240"/>
        <w:ind w:left="97"/>
        <w:jc w:val="both"/>
        <w:rPr>
          <w:sz w:val="24"/>
          <w:szCs w:val="24"/>
          <w:lang w:eastAsia="en-IN"/>
        </w:rPr>
      </w:pPr>
    </w:p>
    <w:p w14:paraId="3B8F37F2" w14:textId="77777777" w:rsidR="00417828" w:rsidRPr="00325EB3" w:rsidRDefault="00417828" w:rsidP="00417828">
      <w:pPr>
        <w:spacing w:after="240"/>
        <w:ind w:left="97"/>
        <w:jc w:val="both"/>
        <w:rPr>
          <w:sz w:val="24"/>
          <w:szCs w:val="24"/>
          <w:lang w:eastAsia="en-IN"/>
        </w:rPr>
      </w:pPr>
    </w:p>
    <w:p w14:paraId="006218FC" w14:textId="77777777" w:rsidR="00417828" w:rsidRPr="00325EB3" w:rsidRDefault="00417828" w:rsidP="00417828">
      <w:pPr>
        <w:jc w:val="both"/>
        <w:rPr>
          <w:sz w:val="24"/>
          <w:szCs w:val="24"/>
        </w:rPr>
      </w:pPr>
      <w:r>
        <w:rPr>
          <w:noProof/>
          <w:sz w:val="24"/>
          <w:szCs w:val="24"/>
        </w:rPr>
        <w:drawing>
          <wp:inline distT="0" distB="0" distL="0" distR="0" wp14:anchorId="3C0AF53D" wp14:editId="0B6EF530">
            <wp:extent cx="3291840" cy="2628612"/>
            <wp:effectExtent l="0" t="0" r="3810" b="635"/>
            <wp:docPr id="960683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6003" name="Picture 2094226003"/>
                    <pic:cNvPicPr/>
                  </pic:nvPicPr>
                  <pic:blipFill>
                    <a:blip r:embed="rId108">
                      <a:extLst>
                        <a:ext uri="{28A0092B-C50C-407E-A947-70E740481C1C}">
                          <a14:useLocalDpi xmlns:a14="http://schemas.microsoft.com/office/drawing/2010/main" val="0"/>
                        </a:ext>
                      </a:extLst>
                    </a:blip>
                    <a:stretch>
                      <a:fillRect/>
                    </a:stretch>
                  </pic:blipFill>
                  <pic:spPr>
                    <a:xfrm>
                      <a:off x="0" y="0"/>
                      <a:ext cx="3462609" cy="2764975"/>
                    </a:xfrm>
                    <a:prstGeom prst="rect">
                      <a:avLst/>
                    </a:prstGeom>
                  </pic:spPr>
                </pic:pic>
              </a:graphicData>
            </a:graphic>
          </wp:inline>
        </w:drawing>
      </w:r>
    </w:p>
    <w:p w14:paraId="4E6520DC" w14:textId="77777777" w:rsidR="00417828" w:rsidRPr="00325EB3" w:rsidRDefault="00417828" w:rsidP="00417828">
      <w:pPr>
        <w:jc w:val="both"/>
        <w:rPr>
          <w:sz w:val="24"/>
          <w:szCs w:val="24"/>
        </w:rPr>
      </w:pPr>
      <w:r w:rsidRPr="00325EB3">
        <w:rPr>
          <w:sz w:val="24"/>
          <w:szCs w:val="24"/>
        </w:rPr>
        <w:t>Fig. 1. Block diagram</w:t>
      </w:r>
    </w:p>
    <w:p w14:paraId="18AA834C" w14:textId="77777777" w:rsidR="00417828" w:rsidRPr="00325EB3" w:rsidRDefault="00417828" w:rsidP="0053342F">
      <w:pPr>
        <w:widowControl/>
        <w:numPr>
          <w:ilvl w:val="0"/>
          <w:numId w:val="91"/>
        </w:numPr>
        <w:autoSpaceDE/>
        <w:autoSpaceDN/>
        <w:spacing w:after="160" w:line="259" w:lineRule="auto"/>
        <w:jc w:val="both"/>
        <w:rPr>
          <w:i/>
          <w:sz w:val="24"/>
          <w:szCs w:val="24"/>
        </w:rPr>
      </w:pPr>
      <w:r>
        <w:rPr>
          <w:i/>
          <w:sz w:val="24"/>
          <w:szCs w:val="24"/>
        </w:rPr>
        <w:t>Input URL</w:t>
      </w:r>
    </w:p>
    <w:p w14:paraId="607BC7A2" w14:textId="77777777" w:rsidR="00417828" w:rsidRDefault="00417828" w:rsidP="00417828">
      <w:pPr>
        <w:ind w:left="98"/>
        <w:jc w:val="both"/>
        <w:rPr>
          <w:sz w:val="24"/>
          <w:szCs w:val="24"/>
          <w:lang w:eastAsia="en-IN"/>
        </w:rPr>
      </w:pPr>
      <w:r w:rsidRPr="00DE2241">
        <w:rPr>
          <w:sz w:val="24"/>
          <w:szCs w:val="24"/>
          <w:lang w:eastAsia="en-IN"/>
        </w:rPr>
        <w:t>The initial step involves accepting the URL that has been determined to be either phishing or legitimate. This URL will be the input for the detection.</w:t>
      </w:r>
    </w:p>
    <w:p w14:paraId="07A68791" w14:textId="77777777" w:rsidR="00417828" w:rsidRPr="00560A84" w:rsidRDefault="00417828" w:rsidP="00417828">
      <w:pPr>
        <w:ind w:left="98"/>
        <w:jc w:val="both"/>
        <w:rPr>
          <w:sz w:val="24"/>
          <w:szCs w:val="24"/>
          <w:lang w:eastAsia="en-IN"/>
        </w:rPr>
      </w:pPr>
    </w:p>
    <w:p w14:paraId="1AAB86DE" w14:textId="77777777" w:rsidR="00417828" w:rsidRPr="00325EB3" w:rsidRDefault="00417828" w:rsidP="0053342F">
      <w:pPr>
        <w:widowControl/>
        <w:numPr>
          <w:ilvl w:val="0"/>
          <w:numId w:val="91"/>
        </w:numPr>
        <w:autoSpaceDE/>
        <w:autoSpaceDN/>
        <w:spacing w:after="160" w:line="259" w:lineRule="auto"/>
        <w:jc w:val="both"/>
        <w:rPr>
          <w:i/>
          <w:sz w:val="24"/>
          <w:szCs w:val="24"/>
        </w:rPr>
      </w:pPr>
      <w:r>
        <w:rPr>
          <w:i/>
          <w:sz w:val="24"/>
          <w:szCs w:val="24"/>
        </w:rPr>
        <w:t>Extraction of the Features</w:t>
      </w:r>
    </w:p>
    <w:p w14:paraId="4161A72C" w14:textId="77777777" w:rsidR="00417828" w:rsidRDefault="00417828" w:rsidP="00417828">
      <w:pPr>
        <w:ind w:left="98"/>
        <w:jc w:val="both"/>
        <w:rPr>
          <w:sz w:val="24"/>
          <w:szCs w:val="24"/>
          <w:lang w:eastAsia="en-IN"/>
        </w:rPr>
      </w:pPr>
      <w:r>
        <w:rPr>
          <w:sz w:val="24"/>
          <w:szCs w:val="24"/>
          <w:lang w:eastAsia="en-IN"/>
        </w:rPr>
        <w:t>In</w:t>
      </w:r>
      <w:r w:rsidRPr="00DE2241">
        <w:rPr>
          <w:sz w:val="24"/>
          <w:szCs w:val="24"/>
          <w:lang w:eastAsia="en-IN"/>
        </w:rPr>
        <w:t xml:space="preserve"> this step, </w:t>
      </w:r>
      <w:r>
        <w:rPr>
          <w:sz w:val="24"/>
          <w:szCs w:val="24"/>
          <w:lang w:eastAsia="en-IN"/>
        </w:rPr>
        <w:t xml:space="preserve">the useful </w:t>
      </w:r>
      <w:r w:rsidRPr="00DE2241">
        <w:rPr>
          <w:sz w:val="24"/>
          <w:szCs w:val="24"/>
          <w:lang w:eastAsia="en-IN"/>
        </w:rPr>
        <w:t xml:space="preserve">features </w:t>
      </w:r>
      <w:r>
        <w:rPr>
          <w:sz w:val="24"/>
          <w:szCs w:val="24"/>
          <w:lang w:eastAsia="en-IN"/>
        </w:rPr>
        <w:t>will be</w:t>
      </w:r>
      <w:r w:rsidRPr="00DE2241">
        <w:rPr>
          <w:sz w:val="24"/>
          <w:szCs w:val="24"/>
          <w:lang w:eastAsia="en-IN"/>
        </w:rPr>
        <w:t xml:space="preserve"> extracted from the</w:t>
      </w:r>
      <w:r>
        <w:rPr>
          <w:sz w:val="24"/>
          <w:szCs w:val="24"/>
          <w:lang w:eastAsia="en-IN"/>
        </w:rPr>
        <w:t xml:space="preserve"> webpage</w:t>
      </w:r>
      <w:r w:rsidRPr="00DE2241">
        <w:rPr>
          <w:sz w:val="24"/>
          <w:szCs w:val="24"/>
          <w:lang w:eastAsia="en-IN"/>
        </w:rPr>
        <w:t xml:space="preserve"> URL. These may consist of URL length, special character presence, domain age, HTTPS dependency, and lexical, host-based, and content-based features, etc. The features extracted in this step will be the input from the next step. </w:t>
      </w:r>
    </w:p>
    <w:p w14:paraId="5A57297C" w14:textId="77777777" w:rsidR="00417828" w:rsidRPr="00325EB3" w:rsidRDefault="00417828" w:rsidP="00417828">
      <w:pPr>
        <w:ind w:left="98"/>
        <w:jc w:val="both"/>
        <w:rPr>
          <w:sz w:val="24"/>
          <w:szCs w:val="24"/>
          <w:lang w:eastAsia="en-IN"/>
        </w:rPr>
      </w:pPr>
    </w:p>
    <w:p w14:paraId="5CDF6677" w14:textId="77777777" w:rsidR="00417828" w:rsidRPr="00325EB3" w:rsidRDefault="00417828" w:rsidP="0053342F">
      <w:pPr>
        <w:widowControl/>
        <w:numPr>
          <w:ilvl w:val="0"/>
          <w:numId w:val="91"/>
        </w:numPr>
        <w:autoSpaceDE/>
        <w:autoSpaceDN/>
        <w:spacing w:after="160" w:line="259" w:lineRule="auto"/>
        <w:jc w:val="both"/>
        <w:rPr>
          <w:i/>
          <w:sz w:val="24"/>
          <w:szCs w:val="24"/>
        </w:rPr>
      </w:pPr>
      <w:r>
        <w:rPr>
          <w:i/>
          <w:sz w:val="24"/>
          <w:szCs w:val="24"/>
        </w:rPr>
        <w:t>Preprocessing Module</w:t>
      </w:r>
    </w:p>
    <w:p w14:paraId="016ADD11" w14:textId="77777777" w:rsidR="00417828" w:rsidRDefault="00417828" w:rsidP="00417828">
      <w:pPr>
        <w:ind w:left="96"/>
        <w:jc w:val="both"/>
        <w:rPr>
          <w:sz w:val="24"/>
          <w:szCs w:val="24"/>
          <w:lang w:eastAsia="en-IN"/>
        </w:rPr>
      </w:pPr>
      <w:r w:rsidRPr="00DE2241">
        <w:rPr>
          <w:sz w:val="24"/>
          <w:szCs w:val="24"/>
          <w:lang w:eastAsia="en-IN"/>
        </w:rPr>
        <w:t>The</w:t>
      </w:r>
      <w:r>
        <w:rPr>
          <w:sz w:val="24"/>
          <w:szCs w:val="24"/>
          <w:lang w:eastAsia="en-IN"/>
        </w:rPr>
        <w:t xml:space="preserve"> </w:t>
      </w:r>
      <w:r w:rsidRPr="00DE2241">
        <w:rPr>
          <w:sz w:val="24"/>
          <w:szCs w:val="24"/>
          <w:lang w:eastAsia="en-IN"/>
        </w:rPr>
        <w:t>features</w:t>
      </w:r>
      <w:r>
        <w:rPr>
          <w:sz w:val="24"/>
          <w:szCs w:val="24"/>
          <w:lang w:eastAsia="en-IN"/>
        </w:rPr>
        <w:t xml:space="preserve"> that </w:t>
      </w:r>
      <w:r w:rsidRPr="00DE2241">
        <w:rPr>
          <w:sz w:val="24"/>
          <w:szCs w:val="24"/>
          <w:lang w:eastAsia="en-IN"/>
        </w:rPr>
        <w:t xml:space="preserve"> are</w:t>
      </w:r>
      <w:r>
        <w:rPr>
          <w:sz w:val="24"/>
          <w:szCs w:val="24"/>
          <w:lang w:eastAsia="en-IN"/>
        </w:rPr>
        <w:t xml:space="preserve"> extracted will</w:t>
      </w:r>
      <w:r w:rsidRPr="00DE2241">
        <w:rPr>
          <w:sz w:val="24"/>
          <w:szCs w:val="24"/>
          <w:lang w:eastAsia="en-IN"/>
        </w:rPr>
        <w:t xml:space="preserve">  preprocess</w:t>
      </w:r>
      <w:r>
        <w:rPr>
          <w:sz w:val="24"/>
          <w:szCs w:val="24"/>
          <w:lang w:eastAsia="en-IN"/>
        </w:rPr>
        <w:t xml:space="preserve"> next</w:t>
      </w:r>
      <w:r w:rsidRPr="00DE2241">
        <w:rPr>
          <w:sz w:val="24"/>
          <w:szCs w:val="24"/>
          <w:lang w:eastAsia="en-IN"/>
        </w:rPr>
        <w:t xml:space="preserve"> before the classification step to eliminate inconsistencies, standardize values, and fill in missing data. In this step, the dataset is prepared for optimal model </w:t>
      </w:r>
      <w:r w:rsidRPr="00DE2241">
        <w:rPr>
          <w:sz w:val="24"/>
          <w:szCs w:val="24"/>
          <w:lang w:eastAsia="en-IN"/>
        </w:rPr>
        <w:lastRenderedPageBreak/>
        <w:t xml:space="preserve">performance. </w:t>
      </w:r>
    </w:p>
    <w:p w14:paraId="7BAF95FC" w14:textId="77777777" w:rsidR="00417828" w:rsidRDefault="00417828" w:rsidP="00417828">
      <w:pPr>
        <w:ind w:left="96"/>
        <w:jc w:val="both"/>
        <w:rPr>
          <w:sz w:val="24"/>
          <w:szCs w:val="24"/>
          <w:lang w:eastAsia="en-IN"/>
        </w:rPr>
      </w:pPr>
    </w:p>
    <w:p w14:paraId="1A19E953" w14:textId="77777777" w:rsidR="00417828" w:rsidRPr="00325EB3" w:rsidRDefault="00417828" w:rsidP="00417828">
      <w:pPr>
        <w:ind w:left="96"/>
        <w:jc w:val="both"/>
        <w:rPr>
          <w:i/>
          <w:sz w:val="24"/>
          <w:szCs w:val="24"/>
        </w:rPr>
      </w:pPr>
      <w:r w:rsidRPr="00DE2241">
        <w:rPr>
          <w:i/>
          <w:iCs/>
          <w:sz w:val="24"/>
          <w:szCs w:val="24"/>
          <w:lang w:eastAsia="en-IN"/>
        </w:rPr>
        <w:t>4.</w:t>
      </w:r>
      <w:r>
        <w:rPr>
          <w:i/>
          <w:sz w:val="24"/>
          <w:szCs w:val="24"/>
        </w:rPr>
        <w:t>Hybrid Classification Model</w:t>
      </w:r>
    </w:p>
    <w:p w14:paraId="6F18CF12" w14:textId="77777777" w:rsidR="00417828" w:rsidRDefault="00417828" w:rsidP="00417828">
      <w:pPr>
        <w:ind w:left="98"/>
        <w:jc w:val="both"/>
        <w:rPr>
          <w:sz w:val="24"/>
          <w:szCs w:val="24"/>
          <w:lang w:eastAsia="en-IN"/>
        </w:rPr>
      </w:pPr>
      <w:r w:rsidRPr="00DE2241">
        <w:rPr>
          <w:sz w:val="24"/>
          <w:szCs w:val="24"/>
          <w:lang w:eastAsia="en-IN"/>
        </w:rPr>
        <w:t>The preprocessed data is then classified using a hybrid classification model consisting of deep learning and traditional machine learning</w:t>
      </w:r>
      <w:r>
        <w:rPr>
          <w:sz w:val="24"/>
          <w:szCs w:val="24"/>
          <w:lang w:eastAsia="en-IN"/>
        </w:rPr>
        <w:t xml:space="preserve"> which hopefully </w:t>
      </w:r>
      <w:r w:rsidRPr="00DE2241">
        <w:rPr>
          <w:sz w:val="24"/>
          <w:szCs w:val="24"/>
          <w:lang w:eastAsia="en-IN"/>
        </w:rPr>
        <w:t>improve</w:t>
      </w:r>
      <w:r>
        <w:rPr>
          <w:sz w:val="24"/>
          <w:szCs w:val="24"/>
          <w:lang w:eastAsia="en-IN"/>
        </w:rPr>
        <w:t>s</w:t>
      </w:r>
      <w:r w:rsidRPr="00DE2241">
        <w:rPr>
          <w:sz w:val="24"/>
          <w:szCs w:val="24"/>
          <w:lang w:eastAsia="en-IN"/>
        </w:rPr>
        <w:t xml:space="preserve"> the phishing detection rates. </w:t>
      </w:r>
      <w:r>
        <w:rPr>
          <w:sz w:val="24"/>
          <w:szCs w:val="24"/>
          <w:lang w:eastAsia="en-IN"/>
        </w:rPr>
        <w:t>The</w:t>
      </w:r>
      <w:r w:rsidRPr="00DE2241">
        <w:rPr>
          <w:sz w:val="24"/>
          <w:szCs w:val="24"/>
          <w:lang w:eastAsia="en-IN"/>
        </w:rPr>
        <w:t xml:space="preserve"> LSTM model is used to identify sequences and anomalous patterns in URLs, and the SVM classification predicts URL classification for learning on features. </w:t>
      </w:r>
    </w:p>
    <w:p w14:paraId="25CCCF0A" w14:textId="77777777" w:rsidR="00417828" w:rsidRPr="00560A84" w:rsidRDefault="00417828" w:rsidP="00417828">
      <w:pPr>
        <w:ind w:left="98"/>
        <w:jc w:val="both"/>
        <w:rPr>
          <w:sz w:val="24"/>
          <w:szCs w:val="24"/>
          <w:lang w:eastAsia="en-IN"/>
        </w:rPr>
      </w:pPr>
    </w:p>
    <w:p w14:paraId="3D2F82E2" w14:textId="77777777" w:rsidR="00417828" w:rsidRPr="00325EB3" w:rsidRDefault="00417828" w:rsidP="0053342F">
      <w:pPr>
        <w:widowControl/>
        <w:numPr>
          <w:ilvl w:val="0"/>
          <w:numId w:val="91"/>
        </w:numPr>
        <w:autoSpaceDE/>
        <w:autoSpaceDN/>
        <w:spacing w:after="160" w:line="259" w:lineRule="auto"/>
        <w:jc w:val="both"/>
        <w:rPr>
          <w:i/>
          <w:sz w:val="24"/>
          <w:szCs w:val="24"/>
        </w:rPr>
      </w:pPr>
      <w:r>
        <w:rPr>
          <w:i/>
          <w:sz w:val="24"/>
          <w:szCs w:val="24"/>
        </w:rPr>
        <w:t>Ensemble Learning</w:t>
      </w:r>
      <w:r w:rsidRPr="00325EB3">
        <w:rPr>
          <w:i/>
          <w:sz w:val="24"/>
          <w:szCs w:val="24"/>
        </w:rPr>
        <w:t xml:space="preserve"> </w:t>
      </w:r>
    </w:p>
    <w:p w14:paraId="62BCE02E" w14:textId="77777777" w:rsidR="00417828" w:rsidRDefault="00417828" w:rsidP="00417828">
      <w:pPr>
        <w:ind w:left="98"/>
        <w:jc w:val="both"/>
        <w:rPr>
          <w:sz w:val="24"/>
          <w:szCs w:val="24"/>
          <w:lang w:eastAsia="en-IN"/>
        </w:rPr>
      </w:pPr>
      <w:r w:rsidRPr="00DE2241">
        <w:rPr>
          <w:sz w:val="24"/>
          <w:szCs w:val="24"/>
          <w:lang w:eastAsia="en-IN"/>
        </w:rPr>
        <w:t>The outputs from both the LSTM model and SVM classifier are combined using ensemble learning from both outputs. This model combines the strengths of both classifiers with improved accuracy to reduce false positives and false negatives.</w:t>
      </w:r>
    </w:p>
    <w:p w14:paraId="02F13AE0" w14:textId="77777777" w:rsidR="00417828" w:rsidRDefault="00417828" w:rsidP="00417828">
      <w:pPr>
        <w:ind w:left="98"/>
        <w:jc w:val="both"/>
        <w:rPr>
          <w:sz w:val="24"/>
          <w:szCs w:val="24"/>
          <w:lang w:eastAsia="en-IN"/>
        </w:rPr>
      </w:pPr>
    </w:p>
    <w:p w14:paraId="7B6C6802" w14:textId="77777777" w:rsidR="00417828" w:rsidRDefault="00417828" w:rsidP="0053342F">
      <w:pPr>
        <w:widowControl/>
        <w:numPr>
          <w:ilvl w:val="0"/>
          <w:numId w:val="91"/>
        </w:numPr>
        <w:autoSpaceDE/>
        <w:autoSpaceDN/>
        <w:spacing w:after="160" w:line="259" w:lineRule="auto"/>
        <w:jc w:val="both"/>
        <w:rPr>
          <w:i/>
          <w:sz w:val="24"/>
          <w:szCs w:val="24"/>
        </w:rPr>
      </w:pPr>
      <w:r>
        <w:rPr>
          <w:i/>
          <w:sz w:val="24"/>
          <w:szCs w:val="24"/>
        </w:rPr>
        <w:t>Decision Module</w:t>
      </w:r>
    </w:p>
    <w:p w14:paraId="08DEFD42" w14:textId="77777777" w:rsidR="00417828" w:rsidRPr="00560A84" w:rsidRDefault="00417828" w:rsidP="00417828">
      <w:pPr>
        <w:ind w:left="299"/>
        <w:jc w:val="both"/>
        <w:rPr>
          <w:i/>
          <w:sz w:val="24"/>
          <w:szCs w:val="24"/>
        </w:rPr>
      </w:pPr>
      <w:r w:rsidRPr="00DE2241">
        <w:rPr>
          <w:iCs/>
          <w:sz w:val="24"/>
          <w:szCs w:val="24"/>
        </w:rPr>
        <w:t>The conclusive part is the decision module, which processes and evaluates the final results from the hybrid classification model. After this, it produces the final classification of either a phishing, or a legitimate URL and protects user from potential online threats.</w:t>
      </w:r>
      <w:r w:rsidRPr="00560A84">
        <w:rPr>
          <w:iCs/>
          <w:sz w:val="24"/>
          <w:szCs w:val="24"/>
        </w:rPr>
        <w:t xml:space="preserve"> </w:t>
      </w:r>
    </w:p>
    <w:p w14:paraId="6DA68000" w14:textId="77777777" w:rsidR="00417828" w:rsidRDefault="00417828" w:rsidP="00417828">
      <w:pPr>
        <w:ind w:left="98"/>
        <w:jc w:val="both"/>
        <w:rPr>
          <w:i/>
          <w:sz w:val="24"/>
          <w:szCs w:val="24"/>
        </w:rPr>
      </w:pPr>
      <w:r>
        <w:rPr>
          <w:i/>
          <w:sz w:val="24"/>
          <w:szCs w:val="24"/>
        </w:rPr>
        <w:t>A.</w:t>
      </w:r>
      <w:r w:rsidRPr="00325EB3">
        <w:rPr>
          <w:i/>
          <w:sz w:val="24"/>
          <w:szCs w:val="24"/>
        </w:rPr>
        <w:t xml:space="preserve">Detecting </w:t>
      </w:r>
      <w:r>
        <w:rPr>
          <w:i/>
          <w:sz w:val="24"/>
          <w:szCs w:val="24"/>
        </w:rPr>
        <w:t>URLs</w:t>
      </w:r>
      <w:r w:rsidRPr="00325EB3">
        <w:rPr>
          <w:i/>
          <w:sz w:val="24"/>
          <w:szCs w:val="24"/>
        </w:rPr>
        <w:t xml:space="preserve"> using the </w:t>
      </w:r>
      <w:r>
        <w:rPr>
          <w:i/>
          <w:sz w:val="24"/>
          <w:szCs w:val="24"/>
        </w:rPr>
        <w:t>SVM</w:t>
      </w:r>
      <w:r w:rsidRPr="00325EB3">
        <w:rPr>
          <w:i/>
          <w:sz w:val="24"/>
          <w:szCs w:val="24"/>
        </w:rPr>
        <w:t xml:space="preserve">  classifier</w:t>
      </w:r>
    </w:p>
    <w:p w14:paraId="27897497" w14:textId="77777777" w:rsidR="00417828" w:rsidRPr="00325EB3" w:rsidRDefault="00417828" w:rsidP="00417828">
      <w:pPr>
        <w:ind w:left="98"/>
        <w:jc w:val="both"/>
        <w:rPr>
          <w:i/>
          <w:sz w:val="24"/>
          <w:szCs w:val="24"/>
        </w:rPr>
      </w:pPr>
      <w:r w:rsidRPr="00325EB3">
        <w:rPr>
          <w:i/>
          <w:sz w:val="24"/>
          <w:szCs w:val="24"/>
        </w:rPr>
        <w:t xml:space="preserve"> </w:t>
      </w:r>
    </w:p>
    <w:p w14:paraId="5F4A909B" w14:textId="77777777" w:rsidR="00417828" w:rsidRDefault="00417828" w:rsidP="00417828">
      <w:pPr>
        <w:spacing w:after="240"/>
        <w:ind w:left="97"/>
        <w:jc w:val="both"/>
        <w:rPr>
          <w:sz w:val="24"/>
          <w:szCs w:val="24"/>
          <w:lang w:eastAsia="en-IN"/>
        </w:rPr>
      </w:pPr>
      <w:r w:rsidRPr="00DE2241">
        <w:rPr>
          <w:sz w:val="24"/>
          <w:szCs w:val="24"/>
          <w:lang w:eastAsia="en-IN"/>
        </w:rPr>
        <w:t>In the phishing detection framework described, an SVM classifier is utilized to identify URLs based on their attributes. These attributes can help discriminate between phishing and legitimate websites using critical attributes (features) like the URL length, domain age, special characters, and HTTPS.</w:t>
      </w:r>
    </w:p>
    <w:p w14:paraId="4A9A7CA6" w14:textId="77777777" w:rsidR="00417828" w:rsidRDefault="00417828" w:rsidP="00417828">
      <w:pPr>
        <w:spacing w:after="240"/>
        <w:ind w:left="97"/>
        <w:jc w:val="both"/>
        <w:rPr>
          <w:sz w:val="24"/>
          <w:szCs w:val="24"/>
          <w:lang w:eastAsia="en-IN"/>
        </w:rPr>
      </w:pPr>
      <w:r>
        <w:rPr>
          <w:sz w:val="24"/>
          <w:szCs w:val="24"/>
          <w:lang w:eastAsia="en-IN"/>
        </w:rPr>
        <w:t>How it contributes to the system:</w:t>
      </w:r>
    </w:p>
    <w:p w14:paraId="23ACCD30" w14:textId="77777777" w:rsidR="00417828" w:rsidRDefault="00417828" w:rsidP="0053342F">
      <w:pPr>
        <w:pStyle w:val="ListParagraph"/>
        <w:widowControl/>
        <w:numPr>
          <w:ilvl w:val="0"/>
          <w:numId w:val="94"/>
        </w:numPr>
        <w:autoSpaceDE/>
        <w:autoSpaceDN/>
        <w:spacing w:after="240"/>
        <w:contextualSpacing/>
        <w:rPr>
          <w:sz w:val="24"/>
          <w:szCs w:val="24"/>
          <w:lang w:eastAsia="en-IN"/>
        </w:rPr>
      </w:pPr>
      <w:r w:rsidRPr="00E874C2">
        <w:rPr>
          <w:b/>
          <w:bCs/>
          <w:sz w:val="24"/>
          <w:szCs w:val="24"/>
          <w:lang w:eastAsia="en-IN"/>
        </w:rPr>
        <w:t>Feature-Based Classification:</w:t>
      </w:r>
      <w:r w:rsidRPr="00E874C2">
        <w:rPr>
          <w:sz w:val="24"/>
          <w:szCs w:val="24"/>
          <w:lang w:eastAsia="en-IN"/>
        </w:rPr>
        <w:t xml:space="preserve"> </w:t>
      </w:r>
      <w:r w:rsidRPr="00806717">
        <w:rPr>
          <w:sz w:val="24"/>
          <w:szCs w:val="24"/>
          <w:lang w:eastAsia="en-IN"/>
        </w:rPr>
        <w:t xml:space="preserve">SVM looks at extracted features from URLs and identifies characteristics associated with phishing attempts. </w:t>
      </w:r>
    </w:p>
    <w:p w14:paraId="37487EF5" w14:textId="77777777" w:rsidR="00417828" w:rsidRPr="00E874C2" w:rsidRDefault="00417828" w:rsidP="00417828">
      <w:pPr>
        <w:pStyle w:val="ListParagraph"/>
        <w:spacing w:after="240"/>
        <w:rPr>
          <w:sz w:val="24"/>
          <w:szCs w:val="24"/>
          <w:lang w:eastAsia="en-IN"/>
        </w:rPr>
      </w:pPr>
    </w:p>
    <w:p w14:paraId="733B52A5" w14:textId="77777777" w:rsidR="00417828" w:rsidRDefault="00417828" w:rsidP="0053342F">
      <w:pPr>
        <w:pStyle w:val="ListParagraph"/>
        <w:widowControl/>
        <w:numPr>
          <w:ilvl w:val="0"/>
          <w:numId w:val="94"/>
        </w:numPr>
        <w:autoSpaceDE/>
        <w:autoSpaceDN/>
        <w:spacing w:after="240"/>
        <w:contextualSpacing/>
        <w:rPr>
          <w:sz w:val="24"/>
          <w:szCs w:val="24"/>
          <w:lang w:eastAsia="en-IN"/>
        </w:rPr>
      </w:pPr>
      <w:r>
        <w:rPr>
          <w:b/>
          <w:bCs/>
          <w:sz w:val="24"/>
          <w:szCs w:val="24"/>
          <w:lang w:eastAsia="en-IN"/>
        </w:rPr>
        <w:t xml:space="preserve">Cooperates with </w:t>
      </w:r>
      <w:r w:rsidRPr="00E874C2">
        <w:rPr>
          <w:b/>
          <w:bCs/>
          <w:sz w:val="24"/>
          <w:szCs w:val="24"/>
          <w:lang w:eastAsia="en-IN"/>
        </w:rPr>
        <w:t>LSTM:</w:t>
      </w:r>
      <w:r w:rsidRPr="00E874C2">
        <w:rPr>
          <w:sz w:val="24"/>
          <w:szCs w:val="24"/>
          <w:lang w:eastAsia="en-IN"/>
        </w:rPr>
        <w:t xml:space="preserve"> </w:t>
      </w:r>
      <w:r w:rsidRPr="00806717">
        <w:rPr>
          <w:sz w:val="24"/>
          <w:szCs w:val="24"/>
          <w:lang w:eastAsia="en-IN"/>
        </w:rPr>
        <w:t>LSTM parses a URL regarding the order of the characters, and SVM deals with fixed structured numerical data, which increases classification accuracy.</w:t>
      </w:r>
      <w:r w:rsidRPr="00E874C2">
        <w:rPr>
          <w:sz w:val="24"/>
          <w:szCs w:val="24"/>
          <w:lang w:eastAsia="en-IN"/>
        </w:rPr>
        <w:t xml:space="preserve"> </w:t>
      </w:r>
    </w:p>
    <w:p w14:paraId="45DE7562" w14:textId="77777777" w:rsidR="00417828" w:rsidRPr="00806717" w:rsidRDefault="00417828" w:rsidP="00417828">
      <w:pPr>
        <w:pStyle w:val="ListParagraph"/>
        <w:rPr>
          <w:sz w:val="24"/>
          <w:szCs w:val="24"/>
          <w:lang w:eastAsia="en-IN"/>
        </w:rPr>
      </w:pPr>
    </w:p>
    <w:p w14:paraId="024A0ABF" w14:textId="77777777" w:rsidR="00417828" w:rsidRPr="00806717" w:rsidRDefault="00417828" w:rsidP="00417828">
      <w:pPr>
        <w:pStyle w:val="ListParagraph"/>
        <w:spacing w:after="240"/>
        <w:rPr>
          <w:sz w:val="24"/>
          <w:szCs w:val="24"/>
          <w:lang w:eastAsia="en-IN"/>
        </w:rPr>
      </w:pPr>
    </w:p>
    <w:p w14:paraId="6D8AE234" w14:textId="77777777" w:rsidR="00417828" w:rsidRDefault="00417828" w:rsidP="0053342F">
      <w:pPr>
        <w:pStyle w:val="ListParagraph"/>
        <w:widowControl/>
        <w:numPr>
          <w:ilvl w:val="0"/>
          <w:numId w:val="94"/>
        </w:numPr>
        <w:autoSpaceDE/>
        <w:autoSpaceDN/>
        <w:spacing w:after="240"/>
        <w:contextualSpacing/>
        <w:rPr>
          <w:sz w:val="24"/>
          <w:szCs w:val="24"/>
          <w:lang w:eastAsia="en-IN"/>
        </w:rPr>
      </w:pPr>
      <w:r w:rsidRPr="00806717">
        <w:rPr>
          <w:b/>
          <w:bCs/>
          <w:sz w:val="24"/>
          <w:szCs w:val="24"/>
          <w:lang w:eastAsia="en-IN"/>
        </w:rPr>
        <w:t>SVM-LSTM Detection Accuracy:</w:t>
      </w:r>
      <w:r w:rsidRPr="00806717">
        <w:rPr>
          <w:sz w:val="24"/>
          <w:szCs w:val="24"/>
          <w:lang w:eastAsia="en-IN"/>
        </w:rPr>
        <w:t xml:space="preserve"> By using an ensemble learning approach to combine SVM and LSTM the system is able to improve detection of phishing with a low false positive rate.</w:t>
      </w:r>
    </w:p>
    <w:p w14:paraId="0414D42A" w14:textId="77777777" w:rsidR="00417828" w:rsidRPr="00806717" w:rsidRDefault="00417828" w:rsidP="00417828">
      <w:pPr>
        <w:pStyle w:val="ListParagraph"/>
        <w:spacing w:after="240"/>
        <w:ind w:left="97"/>
        <w:rPr>
          <w:sz w:val="24"/>
          <w:szCs w:val="24"/>
          <w:lang w:eastAsia="en-IN"/>
        </w:rPr>
      </w:pPr>
    </w:p>
    <w:p w14:paraId="2E1C0F9F" w14:textId="77777777" w:rsidR="00417828" w:rsidRDefault="00417828" w:rsidP="0053342F">
      <w:pPr>
        <w:pStyle w:val="ListParagraph"/>
        <w:numPr>
          <w:ilvl w:val="0"/>
          <w:numId w:val="90"/>
        </w:numPr>
        <w:tabs>
          <w:tab w:val="left" w:pos="385"/>
        </w:tabs>
        <w:spacing w:before="121"/>
        <w:ind w:left="98" w:right="100" w:firstLine="0"/>
        <w:contextualSpacing/>
        <w:rPr>
          <w:i/>
          <w:sz w:val="24"/>
          <w:szCs w:val="24"/>
        </w:rPr>
      </w:pPr>
      <w:r w:rsidRPr="00806717">
        <w:rPr>
          <w:i/>
          <w:sz w:val="24"/>
          <w:szCs w:val="24"/>
        </w:rPr>
        <w:t>Sequential pattern analysis of URLs via LSTM</w:t>
      </w:r>
    </w:p>
    <w:p w14:paraId="059021BB" w14:textId="77777777" w:rsidR="00417828" w:rsidRPr="00325EB3" w:rsidRDefault="00417828" w:rsidP="00417828">
      <w:pPr>
        <w:pStyle w:val="ListParagraph"/>
        <w:tabs>
          <w:tab w:val="left" w:pos="385"/>
        </w:tabs>
        <w:spacing w:before="121"/>
        <w:ind w:left="98" w:right="100"/>
        <w:rPr>
          <w:i/>
          <w:sz w:val="24"/>
          <w:szCs w:val="24"/>
        </w:rPr>
      </w:pPr>
    </w:p>
    <w:p w14:paraId="056AA3AE" w14:textId="77777777" w:rsidR="00417828" w:rsidRDefault="00417828" w:rsidP="00417828">
      <w:pPr>
        <w:jc w:val="both"/>
        <w:rPr>
          <w:rFonts w:hAnsi="Symbol"/>
          <w:sz w:val="24"/>
          <w:szCs w:val="24"/>
          <w:lang w:eastAsia="en-IN"/>
        </w:rPr>
      </w:pPr>
      <w:r w:rsidRPr="00806717">
        <w:rPr>
          <w:sz w:val="24"/>
          <w:szCs w:val="24"/>
        </w:rPr>
        <w:t>Within this phishing detection system, an LSTM (Long Short-Term Memory) model provides an essential function in understanding the character layout (i.e. pattern) in URLs for the purpose of identifying phishing websites. By ignoring fixed features relied upon in typical approaches, LSTMs consider the flow and arrangement of characters, enhancing phishing link detection where models based on general features could potentially fail to identify a phishing link. This illustrates how LSTMs support the system:</w:t>
      </w:r>
      <w:r w:rsidRPr="0077285E">
        <w:rPr>
          <w:rFonts w:hAnsi="Symbol"/>
          <w:sz w:val="24"/>
          <w:szCs w:val="24"/>
          <w:lang w:eastAsia="en-IN"/>
        </w:rPr>
        <w:t xml:space="preserve"> </w:t>
      </w:r>
    </w:p>
    <w:p w14:paraId="67160C25" w14:textId="77777777" w:rsidR="00417828" w:rsidRPr="0077285E" w:rsidRDefault="00417828" w:rsidP="0053342F">
      <w:pPr>
        <w:pStyle w:val="ListParagraph"/>
        <w:widowControl/>
        <w:numPr>
          <w:ilvl w:val="0"/>
          <w:numId w:val="95"/>
        </w:numPr>
        <w:autoSpaceDE/>
        <w:autoSpaceDN/>
        <w:spacing w:after="160" w:line="259" w:lineRule="auto"/>
        <w:contextualSpacing/>
        <w:rPr>
          <w:sz w:val="24"/>
          <w:szCs w:val="24"/>
        </w:rPr>
      </w:pPr>
      <w:r>
        <w:rPr>
          <w:b/>
          <w:bCs/>
          <w:sz w:val="24"/>
          <w:szCs w:val="24"/>
        </w:rPr>
        <w:t>Pattern Discovery</w:t>
      </w:r>
      <w:r w:rsidRPr="0077285E">
        <w:rPr>
          <w:b/>
          <w:bCs/>
          <w:sz w:val="24"/>
          <w:szCs w:val="24"/>
        </w:rPr>
        <w:t>:</w:t>
      </w:r>
      <w:r w:rsidRPr="0077285E">
        <w:rPr>
          <w:sz w:val="24"/>
          <w:szCs w:val="24"/>
        </w:rPr>
        <w:t xml:space="preserve"> </w:t>
      </w:r>
      <w:r w:rsidRPr="00806717">
        <w:rPr>
          <w:sz w:val="24"/>
          <w:szCs w:val="24"/>
        </w:rPr>
        <w:t>LSTM analyzes how characters are ordered in a URL and recognizes common techniques used in phishing links</w:t>
      </w:r>
      <w:r>
        <w:rPr>
          <w:sz w:val="24"/>
          <w:szCs w:val="24"/>
        </w:rPr>
        <w:t>.</w:t>
      </w:r>
      <w:r w:rsidRPr="0077285E">
        <w:rPr>
          <w:sz w:val="24"/>
          <w:szCs w:val="24"/>
        </w:rPr>
        <w:t xml:space="preserve"> </w:t>
      </w:r>
    </w:p>
    <w:p w14:paraId="53DCE1A6" w14:textId="77777777" w:rsidR="00417828" w:rsidRPr="0077285E" w:rsidRDefault="00417828" w:rsidP="0053342F">
      <w:pPr>
        <w:pStyle w:val="ListParagraph"/>
        <w:widowControl/>
        <w:numPr>
          <w:ilvl w:val="0"/>
          <w:numId w:val="95"/>
        </w:numPr>
        <w:autoSpaceDE/>
        <w:autoSpaceDN/>
        <w:spacing w:after="160" w:line="259" w:lineRule="auto"/>
        <w:contextualSpacing/>
        <w:rPr>
          <w:sz w:val="24"/>
          <w:szCs w:val="24"/>
        </w:rPr>
      </w:pPr>
      <w:r>
        <w:rPr>
          <w:b/>
          <w:bCs/>
          <w:sz w:val="24"/>
          <w:szCs w:val="24"/>
        </w:rPr>
        <w:t>Complementary Function</w:t>
      </w:r>
      <w:r w:rsidRPr="0077285E">
        <w:rPr>
          <w:b/>
          <w:bCs/>
          <w:sz w:val="24"/>
          <w:szCs w:val="24"/>
        </w:rPr>
        <w:t>:</w:t>
      </w:r>
      <w:r w:rsidRPr="0077285E">
        <w:rPr>
          <w:sz w:val="24"/>
          <w:szCs w:val="24"/>
        </w:rPr>
        <w:t xml:space="preserve"> </w:t>
      </w:r>
      <w:r w:rsidRPr="00806717">
        <w:rPr>
          <w:sz w:val="24"/>
          <w:szCs w:val="24"/>
        </w:rPr>
        <w:t>While SVM emphasizes numerical data, and the distinct features found in a URL, LSTM utilizes the character string as a whole, enhancing the overall detection.</w:t>
      </w:r>
      <w:r w:rsidRPr="0077285E">
        <w:rPr>
          <w:sz w:val="24"/>
          <w:szCs w:val="24"/>
        </w:rPr>
        <w:t xml:space="preserve"> </w:t>
      </w:r>
    </w:p>
    <w:p w14:paraId="5BC980F5" w14:textId="77777777" w:rsidR="00417828" w:rsidRPr="00806717" w:rsidRDefault="00417828" w:rsidP="0053342F">
      <w:pPr>
        <w:pStyle w:val="ListParagraph"/>
        <w:widowControl/>
        <w:numPr>
          <w:ilvl w:val="0"/>
          <w:numId w:val="95"/>
        </w:numPr>
        <w:autoSpaceDE/>
        <w:autoSpaceDN/>
        <w:spacing w:after="160" w:line="259" w:lineRule="auto"/>
        <w:contextualSpacing/>
        <w:rPr>
          <w:sz w:val="24"/>
          <w:szCs w:val="24"/>
        </w:rPr>
      </w:pPr>
      <w:r>
        <w:rPr>
          <w:b/>
          <w:bCs/>
          <w:sz w:val="24"/>
          <w:szCs w:val="24"/>
        </w:rPr>
        <w:t>Improved</w:t>
      </w:r>
      <w:r w:rsidRPr="0077285E">
        <w:rPr>
          <w:b/>
          <w:bCs/>
          <w:sz w:val="24"/>
          <w:szCs w:val="24"/>
        </w:rPr>
        <w:t xml:space="preserve"> Accuracy:</w:t>
      </w:r>
      <w:r w:rsidRPr="00806717">
        <w:rPr>
          <w:rFonts w:ascii="Nunito Sans" w:hAnsi="Nunito Sans"/>
          <w:color w:val="131417"/>
          <w:shd w:val="clear" w:color="auto" w:fill="FFFFFF"/>
        </w:rPr>
        <w:t xml:space="preserve"> </w:t>
      </w:r>
      <w:r w:rsidRPr="00806717">
        <w:rPr>
          <w:sz w:val="24"/>
          <w:szCs w:val="24"/>
        </w:rPr>
        <w:t xml:space="preserve">By using LSTM with SVM in an ensemble learning approach, we can enhance phishing detection, even when the phishing web page is new or when a URL disguises it as a valid page. </w:t>
      </w:r>
    </w:p>
    <w:p w14:paraId="5C65272C" w14:textId="77777777" w:rsidR="00417828" w:rsidRDefault="00417828" w:rsidP="00417828">
      <w:pPr>
        <w:pStyle w:val="ListParagraph"/>
        <w:rPr>
          <w:b/>
          <w:bCs/>
          <w:sz w:val="24"/>
          <w:szCs w:val="24"/>
        </w:rPr>
      </w:pPr>
    </w:p>
    <w:p w14:paraId="2F9C999A" w14:textId="77777777" w:rsidR="00417828" w:rsidRPr="00325EB3" w:rsidRDefault="00417828" w:rsidP="00417828">
      <w:pPr>
        <w:pStyle w:val="ListParagraph"/>
        <w:rPr>
          <w:sz w:val="24"/>
          <w:szCs w:val="24"/>
        </w:rPr>
      </w:pPr>
      <w:r w:rsidRPr="00D44CD1">
        <w:rPr>
          <w:i/>
          <w:iCs/>
          <w:sz w:val="24"/>
          <w:szCs w:val="24"/>
        </w:rPr>
        <w:lastRenderedPageBreak/>
        <w:t>C.</w:t>
      </w:r>
      <w:r w:rsidRPr="00325EB3">
        <w:rPr>
          <w:i/>
          <w:sz w:val="24"/>
          <w:szCs w:val="24"/>
        </w:rPr>
        <w:t>System Flow Diagram</w:t>
      </w:r>
    </w:p>
    <w:p w14:paraId="25BD81E3" w14:textId="77777777" w:rsidR="00417828" w:rsidRPr="00325EB3" w:rsidRDefault="00417828" w:rsidP="00417828">
      <w:pPr>
        <w:tabs>
          <w:tab w:val="left" w:pos="385"/>
        </w:tabs>
        <w:spacing w:before="120"/>
        <w:ind w:left="97" w:right="2938"/>
        <w:jc w:val="both"/>
        <w:rPr>
          <w:sz w:val="24"/>
          <w:szCs w:val="24"/>
        </w:rPr>
      </w:pPr>
      <w:r w:rsidRPr="00325EB3">
        <w:rPr>
          <w:i/>
          <w:spacing w:val="-2"/>
          <w:sz w:val="24"/>
          <w:szCs w:val="24"/>
        </w:rPr>
        <w:t xml:space="preserve"> </w:t>
      </w:r>
      <w:r>
        <w:rPr>
          <w:i/>
          <w:spacing w:val="-2"/>
          <w:sz w:val="24"/>
          <w:szCs w:val="24"/>
        </w:rPr>
        <w:t xml:space="preserve">           </w:t>
      </w:r>
      <w:r w:rsidRPr="00325EB3">
        <w:rPr>
          <w:i/>
          <w:spacing w:val="-2"/>
          <w:sz w:val="24"/>
          <w:szCs w:val="24"/>
        </w:rPr>
        <w:t>Algorithm</w:t>
      </w:r>
      <w:r w:rsidRPr="00325EB3">
        <w:rPr>
          <w:spacing w:val="-2"/>
          <w:sz w:val="24"/>
          <w:szCs w:val="24"/>
        </w:rPr>
        <w:t>:</w:t>
      </w:r>
    </w:p>
    <w:p w14:paraId="722CAC3E" w14:textId="77777777" w:rsidR="00417828" w:rsidRPr="00325EB3" w:rsidRDefault="00417828" w:rsidP="00417828">
      <w:pPr>
        <w:ind w:left="97"/>
        <w:jc w:val="both"/>
        <w:rPr>
          <w:sz w:val="24"/>
          <w:szCs w:val="24"/>
        </w:rPr>
      </w:pPr>
      <w:r>
        <w:rPr>
          <w:noProof/>
          <w:sz w:val="24"/>
          <w:szCs w:val="24"/>
        </w:rPr>
        <w:drawing>
          <wp:inline distT="0" distB="0" distL="0" distR="0" wp14:anchorId="3AC0E59D" wp14:editId="15359433">
            <wp:extent cx="2849880" cy="4677212"/>
            <wp:effectExtent l="0" t="0" r="7620" b="9525"/>
            <wp:docPr id="1411847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77526" name="Picture 77167752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91638" cy="4745745"/>
                    </a:xfrm>
                    <a:prstGeom prst="rect">
                      <a:avLst/>
                    </a:prstGeom>
                  </pic:spPr>
                </pic:pic>
              </a:graphicData>
            </a:graphic>
          </wp:inline>
        </w:drawing>
      </w:r>
      <w:r w:rsidRPr="00325EB3">
        <w:rPr>
          <w:sz w:val="24"/>
          <w:szCs w:val="24"/>
        </w:rPr>
        <w:t>Fig.</w:t>
      </w:r>
      <w:r w:rsidRPr="00325EB3">
        <w:rPr>
          <w:spacing w:val="-3"/>
          <w:sz w:val="24"/>
          <w:szCs w:val="24"/>
        </w:rPr>
        <w:t xml:space="preserve"> </w:t>
      </w:r>
      <w:r w:rsidRPr="00325EB3">
        <w:rPr>
          <w:sz w:val="24"/>
          <w:szCs w:val="24"/>
        </w:rPr>
        <w:t>3.</w:t>
      </w:r>
      <w:r w:rsidRPr="00325EB3">
        <w:rPr>
          <w:spacing w:val="-3"/>
          <w:sz w:val="24"/>
          <w:szCs w:val="24"/>
        </w:rPr>
        <w:t xml:space="preserve"> </w:t>
      </w:r>
      <w:r w:rsidRPr="00325EB3">
        <w:rPr>
          <w:sz w:val="24"/>
          <w:szCs w:val="24"/>
        </w:rPr>
        <w:t>System</w:t>
      </w:r>
      <w:r w:rsidRPr="00325EB3">
        <w:rPr>
          <w:spacing w:val="-3"/>
          <w:sz w:val="24"/>
          <w:szCs w:val="24"/>
        </w:rPr>
        <w:t xml:space="preserve"> </w:t>
      </w:r>
      <w:r w:rsidRPr="00325EB3">
        <w:rPr>
          <w:sz w:val="24"/>
          <w:szCs w:val="24"/>
        </w:rPr>
        <w:t>flow</w:t>
      </w:r>
      <w:r w:rsidRPr="00325EB3">
        <w:rPr>
          <w:spacing w:val="-6"/>
          <w:sz w:val="24"/>
          <w:szCs w:val="24"/>
        </w:rPr>
        <w:t xml:space="preserve"> </w:t>
      </w:r>
      <w:r w:rsidRPr="00325EB3">
        <w:rPr>
          <w:spacing w:val="-2"/>
          <w:sz w:val="24"/>
          <w:szCs w:val="24"/>
        </w:rPr>
        <w:t>diagram</w:t>
      </w:r>
    </w:p>
    <w:p w14:paraId="36D8AB01" w14:textId="77777777" w:rsidR="00417828" w:rsidRPr="00325EB3" w:rsidRDefault="00417828" w:rsidP="00417828">
      <w:pPr>
        <w:pStyle w:val="BodyText"/>
        <w:spacing w:before="1"/>
        <w:jc w:val="both"/>
      </w:pPr>
      <w:r w:rsidRPr="00325EB3">
        <w:rPr>
          <w:b/>
          <w:bCs/>
        </w:rPr>
        <w:t>Step 1</w:t>
      </w:r>
      <w:r w:rsidRPr="00325EB3">
        <w:t xml:space="preserve">: </w:t>
      </w:r>
      <w:r w:rsidRPr="00D44CD1">
        <w:t>The process is initiated by the system being given a URL as an input.</w:t>
      </w:r>
      <w:r w:rsidRPr="00C83E06">
        <w:t xml:space="preserve"> </w:t>
      </w:r>
    </w:p>
    <w:p w14:paraId="31250F2B" w14:textId="77777777" w:rsidR="00417828" w:rsidRPr="00325EB3" w:rsidRDefault="00417828" w:rsidP="00417828">
      <w:pPr>
        <w:pStyle w:val="BodyText"/>
        <w:spacing w:before="1"/>
        <w:jc w:val="both"/>
      </w:pPr>
      <w:r w:rsidRPr="00325EB3">
        <w:rPr>
          <w:b/>
          <w:bCs/>
        </w:rPr>
        <w:t>Step 2</w:t>
      </w:r>
      <w:r w:rsidRPr="00325EB3">
        <w:t xml:space="preserve">: </w:t>
      </w:r>
      <w:r w:rsidRPr="00D44CD1">
        <w:t>The URL is processed to extract important URL features, such as the URL length, domain (age), whether there are special characters, and whether the URL uses HTTPS</w:t>
      </w:r>
      <w:r>
        <w:t>.</w:t>
      </w:r>
    </w:p>
    <w:p w14:paraId="75C3BB3C" w14:textId="77777777" w:rsidR="00417828" w:rsidRPr="00325EB3" w:rsidRDefault="00417828" w:rsidP="00417828">
      <w:pPr>
        <w:pStyle w:val="BodyText"/>
        <w:spacing w:before="1"/>
        <w:jc w:val="both"/>
      </w:pPr>
      <w:r w:rsidRPr="00325EB3">
        <w:rPr>
          <w:b/>
          <w:bCs/>
        </w:rPr>
        <w:t>Step 3</w:t>
      </w:r>
      <w:r w:rsidRPr="00325EB3">
        <w:t xml:space="preserve">: </w:t>
      </w:r>
      <w:r w:rsidRPr="00D44CD1">
        <w:t>One or more features are extracted, and they are cleaned/well-formatted for analysis.</w:t>
      </w:r>
    </w:p>
    <w:p w14:paraId="70F2EC19" w14:textId="77777777" w:rsidR="00417828" w:rsidRPr="00325EB3" w:rsidRDefault="00417828" w:rsidP="00417828">
      <w:pPr>
        <w:pStyle w:val="BodyText"/>
        <w:spacing w:before="1"/>
        <w:jc w:val="both"/>
      </w:pPr>
      <w:r w:rsidRPr="00325EB3">
        <w:rPr>
          <w:b/>
          <w:bCs/>
        </w:rPr>
        <w:t>Step 4</w:t>
      </w:r>
      <w:r w:rsidRPr="00325EB3">
        <w:t xml:space="preserve">: </w:t>
      </w:r>
      <w:r w:rsidRPr="00D44CD1">
        <w:t xml:space="preserve">During this step, Classifier 1 (specifically, the LSTM Framework) is fully trained to detect phishing by learning to recognize patterns in the sequences of URLs. Classifier 2 (the SVM model) is fully learning to classify phishing URLs using structured data (URL length and special characters) for </w:t>
      </w:r>
      <w:r>
        <w:t>classification.</w:t>
      </w:r>
    </w:p>
    <w:p w14:paraId="32586C4D" w14:textId="77777777" w:rsidR="00417828" w:rsidRPr="00325EB3" w:rsidRDefault="00417828" w:rsidP="00417828">
      <w:pPr>
        <w:pStyle w:val="BodyText"/>
        <w:spacing w:before="1"/>
        <w:jc w:val="both"/>
      </w:pPr>
      <w:r w:rsidRPr="00325EB3">
        <w:rPr>
          <w:b/>
          <w:bCs/>
        </w:rPr>
        <w:t>Step 5</w:t>
      </w:r>
      <w:r w:rsidRPr="00325EB3">
        <w:t xml:space="preserve">: </w:t>
      </w:r>
      <w:r w:rsidRPr="00D44CD1">
        <w:t xml:space="preserve">A final step is to merge both of the </w:t>
      </w:r>
      <w:r w:rsidRPr="00D44CD1">
        <w:t xml:space="preserve">trained models so that </w:t>
      </w:r>
      <w:r>
        <w:t>these</w:t>
      </w:r>
      <w:r w:rsidRPr="00D44CD1">
        <w:t xml:space="preserve"> both work together (for better accuracy).</w:t>
      </w:r>
    </w:p>
    <w:p w14:paraId="053F8B23" w14:textId="77777777" w:rsidR="00417828" w:rsidRPr="00325EB3" w:rsidRDefault="00417828" w:rsidP="00417828">
      <w:pPr>
        <w:pStyle w:val="BodyText"/>
        <w:spacing w:before="1"/>
        <w:jc w:val="both"/>
      </w:pPr>
      <w:r w:rsidRPr="00325EB3">
        <w:rPr>
          <w:b/>
          <w:bCs/>
        </w:rPr>
        <w:t>Step 6</w:t>
      </w:r>
      <w:r w:rsidRPr="00325EB3">
        <w:t xml:space="preserve">: </w:t>
      </w:r>
      <w:r w:rsidRPr="00D44CD1">
        <w:t>The system receives a new URL (one that need</w:t>
      </w:r>
      <w:r>
        <w:t>/essential</w:t>
      </w:r>
      <w:r w:rsidRPr="00D44CD1">
        <w:t xml:space="preserve"> to be assessed for phish)</w:t>
      </w:r>
      <w:r w:rsidRPr="00C83E06">
        <w:t>.</w:t>
      </w:r>
    </w:p>
    <w:p w14:paraId="71C963ED" w14:textId="77777777" w:rsidR="00417828" w:rsidRPr="00325EB3" w:rsidRDefault="00417828" w:rsidP="00417828">
      <w:pPr>
        <w:pStyle w:val="BodyText"/>
        <w:spacing w:before="1"/>
        <w:jc w:val="both"/>
      </w:pPr>
      <w:r w:rsidRPr="00325EB3">
        <w:rPr>
          <w:b/>
          <w:bCs/>
        </w:rPr>
        <w:t>Step 7</w:t>
      </w:r>
      <w:r w:rsidRPr="00325EB3">
        <w:t xml:space="preserve">: </w:t>
      </w:r>
      <w:r w:rsidRPr="00D44CD1">
        <w:t>The system extract</w:t>
      </w:r>
      <w:r>
        <w:t>s</w:t>
      </w:r>
      <w:r w:rsidRPr="00D44CD1">
        <w:t xml:space="preserve"> the features of  new URL to follow the same process as Step 2.</w:t>
      </w:r>
    </w:p>
    <w:p w14:paraId="560B6D5D" w14:textId="77777777" w:rsidR="00417828" w:rsidRPr="00325EB3" w:rsidRDefault="00417828" w:rsidP="00417828">
      <w:pPr>
        <w:pStyle w:val="BodyText"/>
        <w:spacing w:before="1"/>
        <w:jc w:val="both"/>
      </w:pPr>
      <w:r w:rsidRPr="00325EB3">
        <w:rPr>
          <w:b/>
          <w:bCs/>
        </w:rPr>
        <w:t>Step 8</w:t>
      </w:r>
      <w:r w:rsidRPr="00325EB3">
        <w:t>:</w:t>
      </w:r>
      <w:r>
        <w:t>The classification phase starts wherein the LSTM model checks the sequence of URL and the SVM classifier examines feature based patterns.</w:t>
      </w:r>
    </w:p>
    <w:p w14:paraId="0F6F62C7" w14:textId="77777777" w:rsidR="00417828" w:rsidRPr="00D44CD1" w:rsidRDefault="00417828" w:rsidP="00417828">
      <w:pPr>
        <w:pStyle w:val="BodyText"/>
        <w:spacing w:before="1"/>
        <w:jc w:val="both"/>
      </w:pPr>
      <w:r w:rsidRPr="00325EB3">
        <w:rPr>
          <w:b/>
          <w:bCs/>
        </w:rPr>
        <w:t>Step 9</w:t>
      </w:r>
      <w:r w:rsidRPr="00325EB3">
        <w:t>:</w:t>
      </w:r>
      <w:r w:rsidRPr="00D44CD1">
        <w:rPr>
          <w:rFonts w:ascii="Nunito Sans" w:hAnsi="Nunito Sans"/>
          <w:color w:val="131417"/>
          <w:shd w:val="clear" w:color="auto" w:fill="FFFFFF"/>
        </w:rPr>
        <w:t xml:space="preserve"> </w:t>
      </w:r>
      <w:r w:rsidRPr="00D44CD1">
        <w:rPr>
          <w:color w:val="131417"/>
          <w:shd w:val="clear" w:color="auto" w:fill="FFFFFF"/>
        </w:rPr>
        <w:t xml:space="preserve">The system is now determining </w:t>
      </w:r>
      <w:r>
        <w:rPr>
          <w:color w:val="131417"/>
          <w:shd w:val="clear" w:color="auto" w:fill="FFFFFF"/>
        </w:rPr>
        <w:t>whether</w:t>
      </w:r>
      <w:r w:rsidRPr="00D44CD1">
        <w:rPr>
          <w:color w:val="131417"/>
          <w:shd w:val="clear" w:color="auto" w:fill="FFFFFF"/>
        </w:rPr>
        <w:t xml:space="preserve"> the URL is phishing or legitimate. </w:t>
      </w:r>
    </w:p>
    <w:p w14:paraId="3F2D258A" w14:textId="77777777" w:rsidR="00417828" w:rsidRPr="00325EB3" w:rsidRDefault="00417828" w:rsidP="00417828">
      <w:pPr>
        <w:pStyle w:val="BodyText"/>
        <w:spacing w:before="1"/>
        <w:jc w:val="both"/>
      </w:pPr>
      <w:r w:rsidRPr="00325EB3">
        <w:rPr>
          <w:b/>
          <w:bCs/>
        </w:rPr>
        <w:t>Step 10</w:t>
      </w:r>
      <w:r w:rsidRPr="00325EB3">
        <w:t>:</w:t>
      </w:r>
      <w:r w:rsidRPr="00D44CD1">
        <w:rPr>
          <w:rFonts w:ascii="Nunito Sans" w:hAnsi="Nunito Sans"/>
          <w:color w:val="131417"/>
          <w:shd w:val="clear" w:color="auto" w:fill="FFFFFF"/>
        </w:rPr>
        <w:t xml:space="preserve"> </w:t>
      </w:r>
      <w:r>
        <w:t>Suppose</w:t>
      </w:r>
      <w:r w:rsidRPr="00D44CD1">
        <w:t xml:space="preserve"> the URL is found to be phishing, the system raises an alert. </w:t>
      </w:r>
      <w:r>
        <w:t>Suppose</w:t>
      </w:r>
      <w:r w:rsidRPr="00D44CD1">
        <w:t xml:space="preserve"> the URL is found to be safe, the system generates an output that confirms the legitimacy of the URL.</w:t>
      </w:r>
    </w:p>
    <w:p w14:paraId="4205F048" w14:textId="77777777" w:rsidR="00417828" w:rsidRDefault="00417828" w:rsidP="00417828">
      <w:pPr>
        <w:pStyle w:val="BodyText"/>
        <w:spacing w:before="1"/>
        <w:jc w:val="both"/>
      </w:pPr>
      <w:r w:rsidRPr="00325EB3">
        <w:rPr>
          <w:b/>
          <w:bCs/>
        </w:rPr>
        <w:t>Step 11</w:t>
      </w:r>
      <w:r w:rsidRPr="00325EB3">
        <w:t xml:space="preserve">: </w:t>
      </w:r>
      <w:r w:rsidRPr="00D44CD1">
        <w:t>The final output is presented, which concludes the URL checking process.</w:t>
      </w:r>
    </w:p>
    <w:p w14:paraId="78DFC921" w14:textId="77777777" w:rsidR="00417828" w:rsidRPr="00325EB3" w:rsidRDefault="00417828" w:rsidP="00417828">
      <w:pPr>
        <w:pStyle w:val="BodyText"/>
        <w:spacing w:before="1"/>
        <w:jc w:val="both"/>
      </w:pPr>
    </w:p>
    <w:p w14:paraId="3C33E210" w14:textId="77777777" w:rsidR="00417828" w:rsidRPr="006929A1" w:rsidRDefault="00417828" w:rsidP="00417828">
      <w:pPr>
        <w:pStyle w:val="BodyText"/>
        <w:spacing w:before="1"/>
        <w:jc w:val="both"/>
        <w:rPr>
          <w:b/>
          <w:bCs/>
          <w:noProof/>
          <w:sz w:val="28"/>
          <w:szCs w:val="28"/>
        </w:rPr>
      </w:pPr>
      <w:r w:rsidRPr="006929A1">
        <w:rPr>
          <w:b/>
          <w:bCs/>
          <w:noProof/>
          <w:sz w:val="28"/>
          <w:szCs w:val="28"/>
        </w:rPr>
        <w:t>V.</w:t>
      </w:r>
      <w:r w:rsidRPr="006929A1">
        <w:rPr>
          <w:noProof/>
          <w:sz w:val="28"/>
          <w:szCs w:val="28"/>
        </w:rPr>
        <w:t xml:space="preserve"> </w:t>
      </w:r>
      <w:r w:rsidRPr="006929A1">
        <w:rPr>
          <w:b/>
          <w:bCs/>
          <w:noProof/>
          <w:sz w:val="28"/>
          <w:szCs w:val="28"/>
        </w:rPr>
        <w:t>S</w:t>
      </w:r>
      <w:r>
        <w:rPr>
          <w:b/>
          <w:bCs/>
          <w:noProof/>
          <w:sz w:val="28"/>
          <w:szCs w:val="28"/>
        </w:rPr>
        <w:t>YSTEM ARCHITECTURE</w:t>
      </w:r>
    </w:p>
    <w:p w14:paraId="2D744905" w14:textId="77777777" w:rsidR="00417828" w:rsidRPr="00325EB3" w:rsidRDefault="00417828" w:rsidP="00417828">
      <w:pPr>
        <w:pStyle w:val="BodyText"/>
        <w:spacing w:before="1"/>
        <w:jc w:val="both"/>
        <w:rPr>
          <w:noProof/>
        </w:rPr>
      </w:pPr>
      <w:r w:rsidRPr="00325EB3">
        <w:rPr>
          <w:noProof/>
        </w:rPr>
        <w:t>The system architecture consists of the following components:</w:t>
      </w:r>
    </w:p>
    <w:p w14:paraId="61220A0C" w14:textId="77777777" w:rsidR="00417828" w:rsidRPr="00325EB3" w:rsidRDefault="00417828" w:rsidP="0053342F">
      <w:pPr>
        <w:pStyle w:val="BodyText"/>
        <w:widowControl/>
        <w:numPr>
          <w:ilvl w:val="0"/>
          <w:numId w:val="92"/>
        </w:numPr>
        <w:autoSpaceDE/>
        <w:autoSpaceDN/>
        <w:spacing w:before="1" w:after="120" w:line="259" w:lineRule="auto"/>
        <w:jc w:val="both"/>
        <w:rPr>
          <w:noProof/>
        </w:rPr>
      </w:pPr>
      <w:r>
        <w:rPr>
          <w:b/>
          <w:bCs/>
          <w:noProof/>
        </w:rPr>
        <w:t>Input Layer:</w:t>
      </w:r>
      <w:r w:rsidRPr="006929A1">
        <w:t xml:space="preserve"> </w:t>
      </w:r>
      <w:r w:rsidRPr="00AB1332">
        <w:t>The user submits a URL they need to be classified as a phishing or legitimate URL.</w:t>
      </w:r>
    </w:p>
    <w:p w14:paraId="71E86844" w14:textId="77777777" w:rsidR="00417828" w:rsidRPr="00325EB3" w:rsidRDefault="00417828" w:rsidP="0053342F">
      <w:pPr>
        <w:pStyle w:val="BodyText"/>
        <w:widowControl/>
        <w:numPr>
          <w:ilvl w:val="0"/>
          <w:numId w:val="92"/>
        </w:numPr>
        <w:autoSpaceDE/>
        <w:autoSpaceDN/>
        <w:spacing w:before="1" w:after="120" w:line="259" w:lineRule="auto"/>
        <w:jc w:val="both"/>
        <w:rPr>
          <w:noProof/>
        </w:rPr>
      </w:pPr>
      <w:r>
        <w:rPr>
          <w:b/>
          <w:bCs/>
          <w:noProof/>
        </w:rPr>
        <w:t>Feature Extraction</w:t>
      </w:r>
      <w:r w:rsidRPr="00325EB3">
        <w:rPr>
          <w:b/>
          <w:bCs/>
          <w:noProof/>
        </w:rPr>
        <w:t xml:space="preserve"> Module:</w:t>
      </w:r>
      <w:r w:rsidRPr="00325EB3">
        <w:rPr>
          <w:noProof/>
        </w:rPr>
        <w:t xml:space="preserve"> </w:t>
      </w:r>
      <w:r w:rsidRPr="00F64693">
        <w:rPr>
          <w:noProof/>
        </w:rPr>
        <w:t>It takes the URL and extracts key features related and produces measures like url length, age of domain, special characters, use of https, subdomain characteristics.</w:t>
      </w:r>
    </w:p>
    <w:p w14:paraId="7BF4E6D8" w14:textId="77777777" w:rsidR="00417828" w:rsidRPr="00325EB3" w:rsidRDefault="00417828" w:rsidP="0053342F">
      <w:pPr>
        <w:pStyle w:val="BodyText"/>
        <w:widowControl/>
        <w:numPr>
          <w:ilvl w:val="0"/>
          <w:numId w:val="92"/>
        </w:numPr>
        <w:autoSpaceDE/>
        <w:autoSpaceDN/>
        <w:spacing w:before="1" w:after="120" w:line="259" w:lineRule="auto"/>
        <w:jc w:val="both"/>
        <w:rPr>
          <w:noProof/>
        </w:rPr>
      </w:pPr>
      <w:r>
        <w:rPr>
          <w:b/>
          <w:bCs/>
          <w:noProof/>
        </w:rPr>
        <w:t xml:space="preserve">Preprocessing </w:t>
      </w:r>
      <w:r w:rsidRPr="00325EB3">
        <w:rPr>
          <w:b/>
          <w:bCs/>
          <w:noProof/>
        </w:rPr>
        <w:t>Module:</w:t>
      </w:r>
      <w:r w:rsidRPr="00AB1332">
        <w:rPr>
          <w:noProof/>
        </w:rPr>
        <w:t>Cleans</w:t>
      </w:r>
      <w:r>
        <w:rPr>
          <w:noProof/>
        </w:rPr>
        <w:t xml:space="preserve"> features extracted </w:t>
      </w:r>
      <w:r w:rsidRPr="00AB1332">
        <w:rPr>
          <w:noProof/>
        </w:rPr>
        <w:t>and processes them into a suitable format to be used for classification.</w:t>
      </w:r>
      <w:r w:rsidRPr="006929A1">
        <w:rPr>
          <w:noProof/>
        </w:rPr>
        <w:t xml:space="preserve"> </w:t>
      </w:r>
    </w:p>
    <w:p w14:paraId="7D48ED44" w14:textId="77777777" w:rsidR="00417828" w:rsidRPr="00325EB3" w:rsidRDefault="00417828" w:rsidP="0053342F">
      <w:pPr>
        <w:pStyle w:val="BodyText"/>
        <w:widowControl/>
        <w:numPr>
          <w:ilvl w:val="0"/>
          <w:numId w:val="92"/>
        </w:numPr>
        <w:autoSpaceDE/>
        <w:autoSpaceDN/>
        <w:spacing w:before="1" w:after="120" w:line="259" w:lineRule="auto"/>
        <w:jc w:val="both"/>
        <w:rPr>
          <w:noProof/>
        </w:rPr>
      </w:pPr>
      <w:r>
        <w:rPr>
          <w:b/>
          <w:bCs/>
          <w:noProof/>
        </w:rPr>
        <w:t xml:space="preserve">Hybrid classification </w:t>
      </w:r>
      <w:r w:rsidRPr="00325EB3">
        <w:rPr>
          <w:b/>
          <w:bCs/>
          <w:noProof/>
        </w:rPr>
        <w:t>Module:</w:t>
      </w:r>
      <w:r w:rsidRPr="00325EB3">
        <w:rPr>
          <w:noProof/>
        </w:rPr>
        <w:t xml:space="preserve"> </w:t>
      </w:r>
      <w:r w:rsidRPr="00AB1332">
        <w:rPr>
          <w:noProof/>
        </w:rPr>
        <w:t xml:space="preserve">The LSTM model evaluates the sequential structure of the URL to therapy hidden-in-the-structure phishing patterns, and the SVM classifier uses and processes the extracted numerical features to classify the URLs </w:t>
      </w:r>
      <w:r>
        <w:rPr>
          <w:noProof/>
        </w:rPr>
        <w:t>.</w:t>
      </w:r>
    </w:p>
    <w:p w14:paraId="71C35332" w14:textId="77777777" w:rsidR="00417828" w:rsidRDefault="00417828" w:rsidP="0053342F">
      <w:pPr>
        <w:pStyle w:val="BodyText"/>
        <w:widowControl/>
        <w:numPr>
          <w:ilvl w:val="0"/>
          <w:numId w:val="92"/>
        </w:numPr>
        <w:autoSpaceDE/>
        <w:autoSpaceDN/>
        <w:spacing w:before="1" w:after="120" w:line="259" w:lineRule="auto"/>
        <w:jc w:val="both"/>
        <w:rPr>
          <w:noProof/>
        </w:rPr>
      </w:pPr>
      <w:r>
        <w:rPr>
          <w:b/>
          <w:bCs/>
          <w:noProof/>
        </w:rPr>
        <w:t xml:space="preserve">Ensemble Learning </w:t>
      </w:r>
      <w:r w:rsidRPr="00325EB3">
        <w:rPr>
          <w:b/>
          <w:bCs/>
          <w:noProof/>
        </w:rPr>
        <w:t>Module:</w:t>
      </w:r>
      <w:r w:rsidRPr="00325EB3">
        <w:rPr>
          <w:noProof/>
        </w:rPr>
        <w:t xml:space="preserve"> </w:t>
      </w:r>
      <w:r w:rsidRPr="00AB1332">
        <w:rPr>
          <w:noProof/>
        </w:rPr>
        <w:t xml:space="preserve">Ensemble Learning Module: Uses and </w:t>
      </w:r>
      <w:r w:rsidRPr="00AB1332">
        <w:rPr>
          <w:noProof/>
        </w:rPr>
        <w:lastRenderedPageBreak/>
        <w:t xml:space="preserve">combines the prediction of LSTM and SVM for accuracy, and to decrease the </w:t>
      </w:r>
      <w:r>
        <w:rPr>
          <w:noProof/>
        </w:rPr>
        <w:t>number/amount</w:t>
      </w:r>
      <w:r w:rsidRPr="00AB1332">
        <w:rPr>
          <w:noProof/>
        </w:rPr>
        <w:t xml:space="preserve"> of false positives.</w:t>
      </w:r>
    </w:p>
    <w:p w14:paraId="6D5B8AFD" w14:textId="77777777" w:rsidR="00417828" w:rsidRDefault="00417828" w:rsidP="0053342F">
      <w:pPr>
        <w:pStyle w:val="BodyText"/>
        <w:widowControl/>
        <w:numPr>
          <w:ilvl w:val="0"/>
          <w:numId w:val="92"/>
        </w:numPr>
        <w:autoSpaceDE/>
        <w:autoSpaceDN/>
        <w:spacing w:before="1" w:after="120" w:line="259" w:lineRule="auto"/>
        <w:jc w:val="both"/>
        <w:rPr>
          <w:noProof/>
        </w:rPr>
      </w:pPr>
      <w:r>
        <w:rPr>
          <w:b/>
          <w:bCs/>
          <w:noProof/>
        </w:rPr>
        <w:t>Decision Module</w:t>
      </w:r>
      <w:r w:rsidRPr="00AB1332">
        <w:rPr>
          <w:noProof/>
        </w:rPr>
        <w:t>:</w:t>
      </w:r>
      <w:r w:rsidRPr="00AB1332">
        <w:rPr>
          <w:rFonts w:ascii="Nunito Sans" w:hAnsi="Nunito Sans"/>
          <w:color w:val="513CEA"/>
          <w:shd w:val="clear" w:color="auto" w:fill="FFFFFF"/>
        </w:rPr>
        <w:t xml:space="preserve"> </w:t>
      </w:r>
      <w:r w:rsidRPr="00AB1332">
        <w:rPr>
          <w:noProof/>
        </w:rPr>
        <w:t>Alerting user if there is  phishing URL, and marks URLs as legitimate if they are safe</w:t>
      </w:r>
      <w:r w:rsidRPr="00AB1332">
        <w:rPr>
          <w:b/>
          <w:bCs/>
          <w:noProof/>
        </w:rPr>
        <w:t xml:space="preserve">. </w:t>
      </w:r>
    </w:p>
    <w:p w14:paraId="6BF0066A" w14:textId="77777777" w:rsidR="00417828" w:rsidRPr="00AB1332" w:rsidRDefault="00417828" w:rsidP="0053342F">
      <w:pPr>
        <w:pStyle w:val="BodyText"/>
        <w:widowControl/>
        <w:numPr>
          <w:ilvl w:val="0"/>
          <w:numId w:val="92"/>
        </w:numPr>
        <w:autoSpaceDE/>
        <w:autoSpaceDN/>
        <w:spacing w:before="1" w:after="120" w:line="259" w:lineRule="auto"/>
        <w:jc w:val="both"/>
        <w:rPr>
          <w:noProof/>
        </w:rPr>
      </w:pPr>
      <w:r w:rsidRPr="00AB1332">
        <w:rPr>
          <w:b/>
          <w:bCs/>
          <w:noProof/>
        </w:rPr>
        <w:t>Output Layer</w:t>
      </w:r>
      <w:r w:rsidRPr="00AB1332">
        <w:rPr>
          <w:noProof/>
        </w:rPr>
        <w:t>:</w:t>
      </w:r>
      <w:r w:rsidRPr="00136EE9">
        <w:t xml:space="preserve"> </w:t>
      </w:r>
      <w:r w:rsidRPr="00AB1332">
        <w:t>Generates the output of either phishing detected or safe url as the output.</w:t>
      </w:r>
    </w:p>
    <w:p w14:paraId="7233101C" w14:textId="77777777" w:rsidR="00417828" w:rsidRPr="00136EE9" w:rsidRDefault="00417828" w:rsidP="00417828">
      <w:pPr>
        <w:pStyle w:val="BodyText"/>
        <w:spacing w:before="1"/>
        <w:jc w:val="both"/>
        <w:rPr>
          <w:b/>
          <w:bCs/>
          <w:noProof/>
          <w:sz w:val="28"/>
          <w:szCs w:val="28"/>
        </w:rPr>
      </w:pPr>
      <w:r w:rsidRPr="00136EE9">
        <w:rPr>
          <w:b/>
          <w:bCs/>
          <w:noProof/>
          <w:sz w:val="28"/>
          <w:szCs w:val="28"/>
        </w:rPr>
        <w:t>VI. IMPLEMENTATION</w:t>
      </w:r>
    </w:p>
    <w:p w14:paraId="2BFDE8E6" w14:textId="77777777" w:rsidR="00417828" w:rsidRPr="00325EB3" w:rsidRDefault="00417828" w:rsidP="00417828">
      <w:pPr>
        <w:pStyle w:val="NormalWeb"/>
        <w:jc w:val="both"/>
      </w:pPr>
      <w:r w:rsidRPr="00AB1332">
        <w:t xml:space="preserve">The Phishing Detection System using Hybrid Machine Learning (PDS-HML) is developed in Python, employing the combined power of LSTM (Long Short-Term Memory) and SVM (Support Vector Machine) for phishing URL detection. The specific tools and libraries developed in this project include pandas and numpy for data handling, scikit-learn for machine learning tasks, tensorflow and keras for deep learning, and TfVectorizer for text-based feature extraction. The process starts by collecting and preprocessing a data set of phishing and legitimate URLs using important features such as </w:t>
      </w:r>
      <w:r>
        <w:t>length of the URL</w:t>
      </w:r>
      <w:r w:rsidRPr="00AB1332">
        <w:t>,</w:t>
      </w:r>
      <w:r>
        <w:t>age of the domain</w:t>
      </w:r>
      <w:r w:rsidRPr="00AB1332">
        <w:t>, presence of special characters, and if it used HTTPS, among others. A SVM classifier is trained on the numerical features, while the LSTM model learns the patterns in the sequence of the URL. After training both models, ensemble learning is used to combine them for a better accuracy. The system is next tested using new URLs, and the final prediction is made if a site is phishing or legitimate. This hybrid approach to phishing detection helps to improve accuracy and reliability for end-users to protect them against online threats.</w:t>
      </w:r>
      <w:r w:rsidRPr="00B7770E">
        <w:t xml:space="preserve"> </w:t>
      </w:r>
    </w:p>
    <w:p w14:paraId="46DC9A98" w14:textId="77777777" w:rsidR="00417828" w:rsidRDefault="00417828" w:rsidP="00417828">
      <w:pPr>
        <w:pStyle w:val="NormalWeb"/>
        <w:jc w:val="both"/>
        <w:rPr>
          <w:rStyle w:val="Strong"/>
        </w:rPr>
      </w:pPr>
      <w:r>
        <w:rPr>
          <w:rStyle w:val="Strong"/>
        </w:rPr>
        <w:t>Identification of URLs</w:t>
      </w:r>
      <w:r w:rsidRPr="00325EB3">
        <w:rPr>
          <w:rStyle w:val="Strong"/>
        </w:rPr>
        <w:t>:</w:t>
      </w:r>
    </w:p>
    <w:p w14:paraId="1823874C" w14:textId="77777777" w:rsidR="00417828" w:rsidRPr="00B7770E" w:rsidRDefault="00417828" w:rsidP="00417828">
      <w:pPr>
        <w:pStyle w:val="NormalWeb"/>
        <w:jc w:val="both"/>
        <w:rPr>
          <w:rStyle w:val="Strong"/>
          <w:b w:val="0"/>
          <w:bCs w:val="0"/>
        </w:rPr>
      </w:pPr>
      <w:r w:rsidRPr="00586715">
        <w:t xml:space="preserve">The identification process in the phishing detection system is started when a website URL is given to the processing system. In the </w:t>
      </w:r>
      <w:r>
        <w:t>url</w:t>
      </w:r>
      <w:r w:rsidRPr="00586715">
        <w:t xml:space="preserve"> identification process, important features such as </w:t>
      </w:r>
      <w:r>
        <w:t>length of URL</w:t>
      </w:r>
      <w:r w:rsidRPr="00586715">
        <w:t xml:space="preserve">, the age of the domain name, special characters, and </w:t>
      </w:r>
      <w:r>
        <w:t>suppose</w:t>
      </w:r>
      <w:r w:rsidRPr="00586715">
        <w:t xml:space="preserve"> the URL uses HTTP or HTTPS are extracted as </w:t>
      </w:r>
      <w:r w:rsidRPr="00586715">
        <w:t>relevant features. Both the SVM and LSTM prediction models are then fed the processed features into separate flows for analysis. The LSTM model analyzes the URL's sequential pattern in the detection of phishing, while the SVM classifier focuses on numerical/statistical features to identify the URL. The results from both models are combined to improve accuracy; that is, the two models use an ensemble learning prediction approach to make the URL determination. The models return a decision on whether each URL is either fraudulent or legitimate.</w:t>
      </w:r>
    </w:p>
    <w:p w14:paraId="260A2C6D" w14:textId="77777777" w:rsidR="00417828" w:rsidRDefault="00417828" w:rsidP="00417828">
      <w:pPr>
        <w:pStyle w:val="NormalWeb"/>
      </w:pPr>
      <w:r w:rsidRPr="00325EB3">
        <w:rPr>
          <w:rStyle w:val="Strong"/>
        </w:rPr>
        <w:t>Training</w:t>
      </w:r>
      <w:r>
        <w:rPr>
          <w:rStyle w:val="Strong"/>
        </w:rPr>
        <w:t xml:space="preserve"> of the Models</w:t>
      </w:r>
      <w:r w:rsidRPr="00325EB3">
        <w:rPr>
          <w:rStyle w:val="Strong"/>
        </w:rPr>
        <w:t>:</w:t>
      </w:r>
    </w:p>
    <w:p w14:paraId="6F5725D1" w14:textId="77777777" w:rsidR="00417828" w:rsidRPr="00B7770E" w:rsidRDefault="00417828" w:rsidP="00417828">
      <w:pPr>
        <w:pStyle w:val="NormalWeb"/>
        <w:jc w:val="both"/>
      </w:pPr>
      <w:r w:rsidRPr="00586715">
        <w:t xml:space="preserve">The models training process in this phishing detection system involve training two different machine learning models, named the Long Short Term Memory (LSTM) and Support Vector Machine (SVM) models prior to the detection of phishing URLs. The beginning of the process is obtaining a dataset of legitimate and phishing URLs, which then has the URLs ascertained as to whether legitimate or not, cleaned, and processed. The URLs are </w:t>
      </w:r>
      <w:r>
        <w:t>transitioned</w:t>
      </w:r>
      <w:r w:rsidRPr="00586715">
        <w:t xml:space="preserve"> into</w:t>
      </w:r>
      <w:r>
        <w:t xml:space="preserve"> many</w:t>
      </w:r>
      <w:r w:rsidRPr="00586715">
        <w:t xml:space="preserve"> numerical features for SVM use and sequences for LSTM. The trained feature for the SVM model were based upon the following extracted features: length of the URL, the age of the domain, and whether the URL is HTTP or HTTPS. Both models go through multiple train cycles in order to </w:t>
      </w:r>
      <w:r>
        <w:t>understand</w:t>
      </w:r>
      <w:r w:rsidRPr="00586715">
        <w:t xml:space="preserve"> the data set patterns while adjusting parameters to improve accuracy during training. After being trained, their predictions are combined in an ensemble to generate improved predictions. This hybrid method allowed detection of phishing threats with better precision and fewer false positives</w:t>
      </w:r>
      <w:r w:rsidRPr="00B7770E">
        <w:t>.</w:t>
      </w:r>
    </w:p>
    <w:p w14:paraId="7D52A30E" w14:textId="77777777" w:rsidR="00417828" w:rsidRDefault="00417828" w:rsidP="00417828">
      <w:pPr>
        <w:pStyle w:val="NormalWeb"/>
        <w:jc w:val="both"/>
        <w:rPr>
          <w:rStyle w:val="Strong"/>
        </w:rPr>
      </w:pPr>
      <w:r>
        <w:rPr>
          <w:rStyle w:val="Strong"/>
        </w:rPr>
        <w:t>Instant</w:t>
      </w:r>
      <w:r w:rsidRPr="00325EB3">
        <w:rPr>
          <w:rStyle w:val="Strong"/>
        </w:rPr>
        <w:t xml:space="preserve"> Recognition:</w:t>
      </w:r>
    </w:p>
    <w:p w14:paraId="66465216" w14:textId="77777777" w:rsidR="00417828" w:rsidRPr="00B7770E" w:rsidRDefault="00417828" w:rsidP="00417828">
      <w:pPr>
        <w:pStyle w:val="NormalWeb"/>
        <w:jc w:val="both"/>
      </w:pPr>
      <w:r w:rsidRPr="00586715">
        <w:t>Instant Recognition: Within the phishing detection system, instant recognition involves assessing a URL as phishing or legitimate as soon as it</w:t>
      </w:r>
      <w:r>
        <w:t>’s</w:t>
      </w:r>
      <w:r w:rsidRPr="00586715">
        <w:t xml:space="preserve">  provided. Whenever a user supplies a URL to the system, it will </w:t>
      </w:r>
      <w:r w:rsidRPr="00586715">
        <w:lastRenderedPageBreak/>
        <w:t xml:space="preserve">immediately extract important features including </w:t>
      </w:r>
      <w:r>
        <w:t>length of the URL</w:t>
      </w:r>
      <w:r w:rsidRPr="00586715">
        <w:t xml:space="preserve">, </w:t>
      </w:r>
      <w:r>
        <w:t>age of the domain</w:t>
      </w:r>
      <w:r w:rsidRPr="00586715">
        <w:t xml:space="preserve">, </w:t>
      </w:r>
      <w:r>
        <w:t>existence</w:t>
      </w:r>
      <w:r w:rsidRPr="00586715">
        <w:t xml:space="preserve"> of HTTPS, and frequency of special characters in the URL. These features are provided </w:t>
      </w:r>
      <w:r>
        <w:t xml:space="preserve">in the form of </w:t>
      </w:r>
      <w:r w:rsidRPr="00586715">
        <w:t xml:space="preserve"> inputs to the pre-trained LSTM model and SVM classifier. The LSTM will evaluate the URL structure for any underlying suspicious patterns, while the SVM will examine the numerical characteristics. The final outcome will be determined using the ensemble outcome from the two predictions. Within moments, the user will be presented with the end classification of the URL as either phishing or legitimate, ultimately to help them to avoid phishing websites in real-time. </w:t>
      </w:r>
    </w:p>
    <w:p w14:paraId="32C7F587" w14:textId="51A0D7AB" w:rsidR="00417828" w:rsidRPr="00B7770E" w:rsidRDefault="00417828" w:rsidP="00417828">
      <w:pPr>
        <w:pStyle w:val="NormalWeb"/>
        <w:jc w:val="both"/>
        <w:rPr>
          <w:b/>
          <w:bCs/>
          <w:sz w:val="28"/>
          <w:szCs w:val="28"/>
        </w:rPr>
      </w:pPr>
      <w:r w:rsidRPr="00B7770E">
        <w:rPr>
          <w:b/>
          <w:bCs/>
          <w:sz w:val="28"/>
          <w:szCs w:val="28"/>
        </w:rPr>
        <w:t>VII.R</w:t>
      </w:r>
      <w:r>
        <w:rPr>
          <w:b/>
          <w:bCs/>
          <w:sz w:val="28"/>
          <w:szCs w:val="28"/>
        </w:rPr>
        <w:t>ESULTS AND EVALUATION</w:t>
      </w:r>
    </w:p>
    <w:p w14:paraId="3C230639" w14:textId="77777777" w:rsidR="00417828" w:rsidRPr="00325EB3" w:rsidRDefault="00417828" w:rsidP="00417828">
      <w:pPr>
        <w:pStyle w:val="NormalWeb"/>
        <w:jc w:val="both"/>
      </w:pPr>
      <w:r w:rsidRPr="00586715">
        <w:t xml:space="preserve">The evaluation and results of this </w:t>
      </w:r>
      <w:r>
        <w:t>p</w:t>
      </w:r>
      <w:r w:rsidRPr="00586715">
        <w:t xml:space="preserve">hishing detection methodology focus on its performance in accurately detecting phishing URLs while considering its efficiency and resilience. This methodology was trained on a dataset of </w:t>
      </w:r>
      <w:r>
        <w:t>P</w:t>
      </w:r>
      <w:r w:rsidRPr="00586715">
        <w:t xml:space="preserve">hishing and </w:t>
      </w:r>
      <w:r>
        <w:t>L</w:t>
      </w:r>
      <w:r w:rsidRPr="00586715">
        <w:t xml:space="preserve">egitimate URLs. During the evaluation, the model was tested on a dataset containing new URLs that it had not previously seen (neither phishing nor legitimate). The findings of the evaluation are summarized below: </w:t>
      </w:r>
    </w:p>
    <w:p w14:paraId="26B28BCE" w14:textId="77777777" w:rsidR="00417828" w:rsidRPr="00325EB3" w:rsidRDefault="00417828" w:rsidP="00417828">
      <w:pPr>
        <w:pStyle w:val="NormalWeb"/>
        <w:jc w:val="both"/>
        <w:rPr>
          <w:b/>
          <w:bCs/>
        </w:rPr>
      </w:pPr>
      <w:r w:rsidRPr="00325EB3">
        <w:rPr>
          <w:b/>
          <w:bCs/>
        </w:rPr>
        <w:t>Accuracy</w:t>
      </w:r>
    </w:p>
    <w:p w14:paraId="2AAA222C" w14:textId="77777777" w:rsidR="00417828" w:rsidRPr="00325EB3" w:rsidRDefault="00417828" w:rsidP="00417828">
      <w:pPr>
        <w:pStyle w:val="NormalWeb"/>
        <w:jc w:val="both"/>
      </w:pPr>
      <w:r w:rsidRPr="00586715">
        <w:t>The hybrid model, consisting of LSTM and SVM was able to achieve a high accuracy rate, often between 95%-98%. The LSTM model was used to learn sequential patterns of phishing URLs, while SVM classification was able to analyze phishing URLs using a feature-based classification. By using both models together using an ensemble model, the hybrid system effectively lowered false positives (where the methodology incorrectly classified a legitimate URL as being phishing) and increased false negatives (where the model failed to identify the URL as phishing</w:t>
      </w:r>
      <w:r>
        <w:t>.</w:t>
      </w:r>
    </w:p>
    <w:p w14:paraId="5BEDBEA2" w14:textId="77777777" w:rsidR="00417828" w:rsidRPr="00325EB3" w:rsidRDefault="00417828" w:rsidP="00417828">
      <w:pPr>
        <w:pStyle w:val="NormalWeb"/>
        <w:jc w:val="both"/>
        <w:rPr>
          <w:b/>
          <w:bCs/>
        </w:rPr>
      </w:pPr>
      <w:r w:rsidRPr="00325EB3">
        <w:rPr>
          <w:b/>
          <w:bCs/>
        </w:rPr>
        <w:t>Efficiency</w:t>
      </w:r>
    </w:p>
    <w:p w14:paraId="4AB74616" w14:textId="77777777" w:rsidR="00417828" w:rsidRPr="00DA5641" w:rsidRDefault="00417828" w:rsidP="00417828">
      <w:pPr>
        <w:pStyle w:val="NormalWeb"/>
        <w:jc w:val="both"/>
      </w:pPr>
      <w:r w:rsidRPr="00586715">
        <w:t xml:space="preserve">Efficiency refers to how fast the system works when analyzing URLs in terms of model execution time and computational resources. The model was optimized to learn and classify URLs, resulting in extremely fast times, taking mere seconds per URL in real-time. By using TF-IDF vectorization for SVM, and tokenization with padding for LSTM, the models could both process data in an efficient manner while limiting computational overhead. The system also utilized batch-training, which allowed for faster learning without sacrificing accuracy. </w:t>
      </w:r>
    </w:p>
    <w:p w14:paraId="74088FC8" w14:textId="77777777" w:rsidR="00417828" w:rsidRPr="00325EB3" w:rsidRDefault="00417828" w:rsidP="00417828">
      <w:pPr>
        <w:pStyle w:val="NormalWeb"/>
        <w:jc w:val="both"/>
        <w:rPr>
          <w:b/>
          <w:bCs/>
        </w:rPr>
      </w:pPr>
      <w:r w:rsidRPr="00325EB3">
        <w:rPr>
          <w:b/>
          <w:bCs/>
        </w:rPr>
        <w:t>Robustness</w:t>
      </w:r>
    </w:p>
    <w:p w14:paraId="0780EB0A" w14:textId="77777777" w:rsidR="00417828" w:rsidRPr="00304276" w:rsidRDefault="00417828" w:rsidP="00417828">
      <w:pPr>
        <w:pStyle w:val="NormalWeb"/>
        <w:jc w:val="both"/>
      </w:pPr>
      <w:r w:rsidRPr="00586715">
        <w:t xml:space="preserve">The resilience of the system was evaluated by assessing its ability to identify new and developing phishing practices. Phishing websites will often change their structure to evade detection which is why the system was tested on a completely different set of unseen URLs. This determined whether the model could accurately identify phishing attempts outside of the sample it was trained on. The system was also tested on methods such as obfuscation, which is when attackers alter URLs by adding random characters, using subdomains or swapping letters with similar characters like symbols. The LSTM model was instrumental in identifying hidden patterns in the manipulated URLs while the SVM classifier assessed important details </w:t>
      </w:r>
      <w:r>
        <w:t>like</w:t>
      </w:r>
      <w:r w:rsidRPr="00586715">
        <w:t xml:space="preserve"> domain reputation, length and HTTPS usage. Using ensemble learning which included both models, the system again demonstrated a strong ability to adapt, detecting phishing attempts even while attackers tried to circumvent traditional detection methods. The testing process has demonstrated that the system is robust, reliable, and able to manage new phishing threats effectively.</w:t>
      </w:r>
    </w:p>
    <w:p w14:paraId="77C58A03" w14:textId="77777777" w:rsidR="00417828" w:rsidRPr="00304276" w:rsidRDefault="00417828" w:rsidP="00417828">
      <w:pPr>
        <w:pStyle w:val="NormalWeb"/>
        <w:jc w:val="both"/>
        <w:rPr>
          <w:b/>
          <w:bCs/>
          <w:sz w:val="28"/>
          <w:szCs w:val="28"/>
        </w:rPr>
      </w:pPr>
      <w:r w:rsidRPr="00304276">
        <w:rPr>
          <w:b/>
          <w:bCs/>
          <w:sz w:val="28"/>
          <w:szCs w:val="28"/>
        </w:rPr>
        <w:t>VIII.C</w:t>
      </w:r>
      <w:r>
        <w:rPr>
          <w:b/>
          <w:bCs/>
          <w:sz w:val="28"/>
          <w:szCs w:val="28"/>
        </w:rPr>
        <w:t>HALLENGES AND FUTURE ENHANCEMENTS</w:t>
      </w:r>
    </w:p>
    <w:p w14:paraId="704C9BCF" w14:textId="77777777" w:rsidR="00417828" w:rsidRPr="00586715" w:rsidRDefault="00417828" w:rsidP="00417828">
      <w:pPr>
        <w:pStyle w:val="NormalWeb"/>
        <w:jc w:val="both"/>
      </w:pPr>
      <w:r w:rsidRPr="00DA5641">
        <w:rPr>
          <w:b/>
          <w:bCs/>
        </w:rPr>
        <w:t>Challenges-</w:t>
      </w:r>
      <w:r w:rsidRPr="00586715">
        <w:rPr>
          <w:rFonts w:ascii="Nunito Sans" w:eastAsiaTheme="minorHAnsi" w:hAnsi="Nunito Sans" w:cstheme="minorBidi"/>
          <w:color w:val="513CEA"/>
          <w:kern w:val="2"/>
          <w:sz w:val="22"/>
          <w:szCs w:val="22"/>
          <w:shd w:val="clear" w:color="auto" w:fill="FFFFFF"/>
          <w14:ligatures w14:val="standardContextual"/>
        </w:rPr>
        <w:t xml:space="preserve"> </w:t>
      </w:r>
      <w:r w:rsidRPr="00586715">
        <w:t xml:space="preserve">Despite the high accuracy and efficacy with the phishing detection system based on hybrid machine learning model, </w:t>
      </w:r>
      <w:r w:rsidRPr="00586715">
        <w:lastRenderedPageBreak/>
        <w:t>various problems arose during the course of development and testing</w:t>
      </w:r>
      <w:r>
        <w:t>.</w:t>
      </w:r>
    </w:p>
    <w:p w14:paraId="460244D1" w14:textId="77777777" w:rsidR="00417828" w:rsidRDefault="00417828" w:rsidP="00417828">
      <w:pPr>
        <w:pStyle w:val="NormalWeb"/>
        <w:rPr>
          <w:b/>
          <w:bCs/>
        </w:rPr>
      </w:pPr>
      <w:r>
        <w:rPr>
          <w:b/>
          <w:bCs/>
        </w:rPr>
        <w:t>Changing Phishing Patterns</w:t>
      </w:r>
      <w:r w:rsidRPr="00325EB3">
        <w:rPr>
          <w:b/>
          <w:bCs/>
        </w:rPr>
        <w:t>:</w:t>
      </w:r>
    </w:p>
    <w:p w14:paraId="6016E010" w14:textId="77777777" w:rsidR="00417828" w:rsidRPr="00325EB3" w:rsidRDefault="00417828" w:rsidP="00417828">
      <w:pPr>
        <w:pStyle w:val="NormalWeb"/>
        <w:jc w:val="both"/>
      </w:pPr>
      <w:r w:rsidRPr="00586715">
        <w:t>Among the more substantial challenges was that the structure of phishing websites changed constantly in order to avoid detection. Attackers employed new tricks such as using random characters in URLs, using subdomains, and using entirely f</w:t>
      </w:r>
      <w:r>
        <w:t>raud</w:t>
      </w:r>
      <w:r w:rsidRPr="00586715">
        <w:t xml:space="preserve"> login pages further compounded the </w:t>
      </w:r>
      <w:r>
        <w:t>problem</w:t>
      </w:r>
      <w:r w:rsidRPr="00586715">
        <w:t xml:space="preserve"> of keeping the system up-to-date. The model was an observation of phishing websites that had already been detected, and therefore may not classify an entirely new website as a phishing threat. As a solution, the system would need to be continuously updated and built to evolve with new threats as they presented themselves.</w:t>
      </w:r>
    </w:p>
    <w:p w14:paraId="689EB35B" w14:textId="77777777" w:rsidR="00417828" w:rsidRDefault="00417828" w:rsidP="00417828">
      <w:pPr>
        <w:pStyle w:val="NormalWeb"/>
      </w:pPr>
      <w:r>
        <w:rPr>
          <w:b/>
          <w:bCs/>
        </w:rPr>
        <w:t>Avoiding False Positives</w:t>
      </w:r>
      <w:r w:rsidRPr="00325EB3">
        <w:rPr>
          <w:b/>
          <w:bCs/>
        </w:rPr>
        <w:t>:</w:t>
      </w:r>
    </w:p>
    <w:p w14:paraId="2B539954" w14:textId="77777777" w:rsidR="00417828" w:rsidRDefault="00417828" w:rsidP="00417828">
      <w:pPr>
        <w:pStyle w:val="NormalWeb"/>
        <w:jc w:val="both"/>
      </w:pPr>
      <w:r w:rsidRPr="00586715">
        <w:t>Another challenge of developing the system was the avoidance of legitimate websites being classified as phishing. If the user was blocked from a safe site, the frustrations the user would experience may reduce the confidence knowing the system was valid or reliable.</w:t>
      </w:r>
      <w:r>
        <w:t>The p</w:t>
      </w:r>
      <w:r w:rsidRPr="00586715">
        <w:t xml:space="preserve">art of the challenge came from legitimate sites building off of some of the </w:t>
      </w:r>
      <w:r>
        <w:t>carbon-copy</w:t>
      </w:r>
      <w:r w:rsidRPr="00586715">
        <w:t xml:space="preserve"> elements as phishing URLs. The principal consideration was training the system to lower those occurences while still maintaining the ability to detect an actual phishing threat</w:t>
      </w:r>
      <w:r>
        <w:t>.</w:t>
      </w:r>
    </w:p>
    <w:p w14:paraId="412DFB3D" w14:textId="77777777" w:rsidR="00417828" w:rsidRPr="003C4416" w:rsidRDefault="00417828" w:rsidP="00417828">
      <w:pPr>
        <w:pStyle w:val="NormalWeb"/>
        <w:jc w:val="both"/>
        <w:rPr>
          <w:b/>
          <w:bCs/>
        </w:rPr>
      </w:pPr>
      <w:r w:rsidRPr="003C4416">
        <w:rPr>
          <w:b/>
          <w:bCs/>
        </w:rPr>
        <w:t>Combining LSTM and SVM</w:t>
      </w:r>
      <w:r>
        <w:rPr>
          <w:b/>
          <w:bCs/>
        </w:rPr>
        <w:t>:</w:t>
      </w:r>
    </w:p>
    <w:p w14:paraId="1C0C3731" w14:textId="77777777" w:rsidR="00417828" w:rsidRPr="00325EB3" w:rsidRDefault="00417828" w:rsidP="00417828">
      <w:pPr>
        <w:pStyle w:val="NormalWeb"/>
        <w:jc w:val="both"/>
      </w:pPr>
      <w:r w:rsidRPr="003062A8">
        <w:t xml:space="preserve">Using both LSTM (for sequential analysis) and SVM (for feature-based classification) added to  overall </w:t>
      </w:r>
      <w:r>
        <w:t>exactness</w:t>
      </w:r>
      <w:r w:rsidRPr="003062A8">
        <w:t xml:space="preserve"> of the system, but posed an integration challenge. They were developed based on</w:t>
      </w:r>
      <w:r>
        <w:t xml:space="preserve"> the</w:t>
      </w:r>
      <w:r w:rsidRPr="003062A8">
        <w:t xml:space="preserve"> </w:t>
      </w:r>
      <w:r>
        <w:t>unlike</w:t>
      </w:r>
      <w:r w:rsidRPr="003062A8">
        <w:t xml:space="preserve"> processes, and their respective performance had to be tuned so they complemented each other as much as possible. However, ensembling techniques allowed them to be used together and take advantage of their contributions to a more reliable final system—upon review of the </w:t>
      </w:r>
      <w:r w:rsidRPr="003062A8">
        <w:t>challenges the system exhibited. The system overcame many obstacles by optimizing its models and features extraction, also using a hybrid approach</w:t>
      </w:r>
      <w:r>
        <w:t>.</w:t>
      </w:r>
    </w:p>
    <w:p w14:paraId="1BAE1916" w14:textId="77777777" w:rsidR="00417828" w:rsidRDefault="00417828" w:rsidP="00417828">
      <w:pPr>
        <w:pStyle w:val="NormalWeb"/>
        <w:rPr>
          <w:b/>
          <w:bCs/>
        </w:rPr>
      </w:pPr>
      <w:r w:rsidRPr="00325EB3">
        <w:rPr>
          <w:b/>
          <w:bCs/>
        </w:rPr>
        <w:t>F</w:t>
      </w:r>
      <w:r>
        <w:rPr>
          <w:b/>
          <w:bCs/>
        </w:rPr>
        <w:t>UTURE ENHANCEMENTS</w:t>
      </w:r>
    </w:p>
    <w:p w14:paraId="01052302" w14:textId="77777777" w:rsidR="00417828" w:rsidRPr="00325EB3" w:rsidRDefault="00417828" w:rsidP="00417828">
      <w:pPr>
        <w:pStyle w:val="NormalWeb"/>
        <w:rPr>
          <w:b/>
          <w:bCs/>
        </w:rPr>
      </w:pPr>
      <w:r w:rsidRPr="003062A8">
        <w:t>To address these limitations and improve overall performance, a series of future enhancements are proposed below.</w:t>
      </w:r>
    </w:p>
    <w:p w14:paraId="3D1CB82D" w14:textId="77777777" w:rsidR="00417828" w:rsidRDefault="00417828" w:rsidP="00417828">
      <w:pPr>
        <w:pStyle w:val="NormalWeb"/>
        <w:jc w:val="both"/>
        <w:rPr>
          <w:b/>
          <w:bCs/>
        </w:rPr>
      </w:pPr>
      <w:r>
        <w:rPr>
          <w:b/>
          <w:bCs/>
        </w:rPr>
        <w:t xml:space="preserve">Better </w:t>
      </w:r>
      <w:r w:rsidRPr="00325EB3">
        <w:rPr>
          <w:b/>
          <w:bCs/>
        </w:rPr>
        <w:t>Algorithms:</w:t>
      </w:r>
    </w:p>
    <w:p w14:paraId="11D275E3" w14:textId="77777777" w:rsidR="00417828" w:rsidRPr="00325EB3" w:rsidRDefault="00417828" w:rsidP="00417828">
      <w:pPr>
        <w:pStyle w:val="NormalWeb"/>
        <w:jc w:val="both"/>
      </w:pPr>
      <w:r w:rsidRPr="00844FF3">
        <w:t>Rather than using LSTM, transformer-based models such as BERT (Bidirectional Encoder Representations from Transformers) and GPT (Generative Pre-trained Transformer) may provide greater utility in more accurately analyzing URLs. Transformer</w:t>
      </w:r>
      <w:r>
        <w:t xml:space="preserve"> </w:t>
      </w:r>
      <w:r w:rsidRPr="00844FF3">
        <w:t>based</w:t>
      </w:r>
      <w:r>
        <w:t xml:space="preserve"> </w:t>
      </w:r>
      <w:r w:rsidRPr="00844FF3">
        <w:t xml:space="preserve">models articulate contextualization more effectively, allowing for greater accuracy in detecting phishing attempts, overcoming bad actor techniques such as obfuscation or domain masking. </w:t>
      </w:r>
    </w:p>
    <w:p w14:paraId="520134BE" w14:textId="77777777" w:rsidR="00417828" w:rsidRDefault="00417828" w:rsidP="00417828">
      <w:pPr>
        <w:pStyle w:val="NormalWeb"/>
        <w:jc w:val="both"/>
        <w:rPr>
          <w:b/>
          <w:bCs/>
        </w:rPr>
      </w:pPr>
      <w:r>
        <w:rPr>
          <w:b/>
          <w:bCs/>
        </w:rPr>
        <w:t>Faster Real Time Detection</w:t>
      </w:r>
      <w:r w:rsidRPr="00325EB3">
        <w:rPr>
          <w:b/>
          <w:bCs/>
        </w:rPr>
        <w:t>:</w:t>
      </w:r>
    </w:p>
    <w:p w14:paraId="13514E78" w14:textId="77777777" w:rsidR="00417828" w:rsidRPr="00325EB3" w:rsidRDefault="00417828" w:rsidP="00417828">
      <w:pPr>
        <w:pStyle w:val="NormalWeb"/>
        <w:jc w:val="both"/>
      </w:pPr>
      <w:r w:rsidRPr="00844FF3">
        <w:t>Optimizing the system for analysis along the lines of real-time URL analysis will improve detection of the phishing website instantaneously through several techniques, including model compression, parallel processing, and GPU acceleration</w:t>
      </w:r>
      <w:r>
        <w:t>.</w:t>
      </w:r>
    </w:p>
    <w:p w14:paraId="313C0538" w14:textId="77777777" w:rsidR="00417828" w:rsidRDefault="00417828" w:rsidP="00417828">
      <w:pPr>
        <w:pStyle w:val="NormalWeb"/>
        <w:jc w:val="both"/>
        <w:rPr>
          <w:b/>
          <w:bCs/>
        </w:rPr>
      </w:pPr>
      <w:r w:rsidRPr="00325EB3">
        <w:rPr>
          <w:b/>
          <w:bCs/>
        </w:rPr>
        <w:t>Mobile Integration:</w:t>
      </w:r>
    </w:p>
    <w:p w14:paraId="66A114F3" w14:textId="77777777" w:rsidR="00417828" w:rsidRPr="00C5397E" w:rsidRDefault="00417828" w:rsidP="00417828">
      <w:pPr>
        <w:pStyle w:val="NormalWeb"/>
        <w:jc w:val="both"/>
      </w:pPr>
      <w:r w:rsidRPr="00844FF3">
        <w:t>Adding convenience and security, mobile integration allows users to scan URLs prior to clicking on them. A mobile application could analyze the link in real-time using LSTM and SVM models, while a browser extension would provide automatic detection of phishing. Furthermore, integration with an email and messaging application would identify phishing links before the user opens the links, creating a safe mobile browsing experience.</w:t>
      </w:r>
    </w:p>
    <w:p w14:paraId="4CADA5CA" w14:textId="77777777" w:rsidR="00417828" w:rsidRPr="00C5397E" w:rsidRDefault="00417828" w:rsidP="00417828">
      <w:pPr>
        <w:pStyle w:val="NormalWeb"/>
        <w:jc w:val="both"/>
        <w:rPr>
          <w:b/>
          <w:bCs/>
          <w:sz w:val="28"/>
          <w:szCs w:val="28"/>
        </w:rPr>
      </w:pPr>
      <w:r w:rsidRPr="00C5397E">
        <w:rPr>
          <w:b/>
          <w:bCs/>
          <w:sz w:val="28"/>
          <w:szCs w:val="28"/>
        </w:rPr>
        <w:t>IX. C</w:t>
      </w:r>
      <w:r>
        <w:rPr>
          <w:b/>
          <w:bCs/>
          <w:sz w:val="28"/>
          <w:szCs w:val="28"/>
        </w:rPr>
        <w:t>ONCLUSION</w:t>
      </w:r>
    </w:p>
    <w:p w14:paraId="3CBE055C" w14:textId="77777777" w:rsidR="00417828" w:rsidRPr="00C5397E" w:rsidRDefault="00417828" w:rsidP="00417828">
      <w:pPr>
        <w:pStyle w:val="NormalWeb"/>
        <w:jc w:val="both"/>
      </w:pPr>
      <w:r w:rsidRPr="00844FF3">
        <w:lastRenderedPageBreak/>
        <w:t>This phishing detection system successfully detects phishing websites by examining URL structures and various essential features.  By employing LSTM for sequence analysis along with SVM for feature based classification, the system can achieve higher accuracy, while minimizing false positive detections.  The hybrid method provides better adaptability to changing phishing practices which allows for greater reliability than traditional approaches.Future enhancements that may improve the system's effectiveness include real time updates, mobile use for detection, and the potential for complete webpage analysis.  With continual future enhancements, this project is able to offer a more effective and scalable phishing prevention system, in order to maintain a safer online experience.</w:t>
      </w:r>
    </w:p>
    <w:p w14:paraId="60E05F21" w14:textId="77777777" w:rsidR="00417828" w:rsidRDefault="00417828" w:rsidP="00417828">
      <w:pPr>
        <w:pStyle w:val="NormalWeb"/>
        <w:jc w:val="both"/>
        <w:rPr>
          <w:b/>
          <w:bCs/>
        </w:rPr>
      </w:pPr>
    </w:p>
    <w:p w14:paraId="3F912FC8" w14:textId="77777777" w:rsidR="00417828" w:rsidRPr="000A23E3" w:rsidRDefault="00417828" w:rsidP="00417828">
      <w:pPr>
        <w:pStyle w:val="NormalWeb"/>
        <w:jc w:val="both"/>
        <w:rPr>
          <w:b/>
          <w:bCs/>
          <w:sz w:val="28"/>
          <w:szCs w:val="28"/>
        </w:rPr>
      </w:pPr>
      <w:r>
        <w:rPr>
          <w:b/>
          <w:bCs/>
          <w:sz w:val="28"/>
          <w:szCs w:val="28"/>
        </w:rPr>
        <w:t xml:space="preserve">     </w:t>
      </w:r>
      <w:r w:rsidRPr="000A23E3">
        <w:rPr>
          <w:b/>
          <w:bCs/>
          <w:sz w:val="28"/>
          <w:szCs w:val="28"/>
        </w:rPr>
        <w:t>Ref</w:t>
      </w:r>
      <w:r>
        <w:rPr>
          <w:b/>
          <w:bCs/>
          <w:sz w:val="28"/>
          <w:szCs w:val="28"/>
        </w:rPr>
        <w:t>erences</w:t>
      </w:r>
    </w:p>
    <w:p w14:paraId="3FE2D144" w14:textId="77777777" w:rsidR="00417828" w:rsidRDefault="00417828" w:rsidP="0053342F">
      <w:pPr>
        <w:pStyle w:val="NormalWeb"/>
        <w:numPr>
          <w:ilvl w:val="0"/>
          <w:numId w:val="93"/>
        </w:numPr>
        <w:jc w:val="both"/>
      </w:pPr>
      <w:r w:rsidRPr="00844FF3">
        <w:t>Karim, A., Shahroz, M., Mustofa, K., Belhaouari, S. B., &amp; Joga, S. R. K. (2023). A hybrid machine learning model for phishing detection based on url features. IEEE Access, 11, 36805-36822.</w:t>
      </w:r>
    </w:p>
    <w:p w14:paraId="7B82EDB9" w14:textId="77777777" w:rsidR="00417828" w:rsidRDefault="00417828" w:rsidP="0053342F">
      <w:pPr>
        <w:pStyle w:val="NormalWeb"/>
        <w:numPr>
          <w:ilvl w:val="0"/>
          <w:numId w:val="93"/>
        </w:numPr>
        <w:jc w:val="both"/>
      </w:pPr>
      <w:r w:rsidRPr="00844FF3">
        <w:t xml:space="preserve">Orunsolu, A. A., Sodiya, A. S., &amp; Akinwale, A. T. (2022). Predictive modeling techniques for phishing threat detection. Journal of King Saud University—Computer and Information Sciences, 34(2), 232-247. </w:t>
      </w:r>
    </w:p>
    <w:p w14:paraId="68E6D21C" w14:textId="77777777" w:rsidR="00417828" w:rsidRDefault="00417828" w:rsidP="0053342F">
      <w:pPr>
        <w:pStyle w:val="NormalWeb"/>
        <w:numPr>
          <w:ilvl w:val="0"/>
          <w:numId w:val="93"/>
        </w:numPr>
        <w:jc w:val="both"/>
      </w:pPr>
      <w:r w:rsidRPr="00844FF3">
        <w:t>Sameen, M., Han, K., &amp; Hwang, S. O. (2020). PhishHaven: An AI-based phishing URL detection framework for real-time security. IEEE Access, 8, 83425-83443.</w:t>
      </w:r>
    </w:p>
    <w:p w14:paraId="6C6D75B9" w14:textId="77777777" w:rsidR="00417828" w:rsidRDefault="00417828" w:rsidP="0053342F">
      <w:pPr>
        <w:pStyle w:val="NormalWeb"/>
        <w:numPr>
          <w:ilvl w:val="0"/>
          <w:numId w:val="93"/>
        </w:numPr>
        <w:jc w:val="both"/>
      </w:pPr>
      <w:r w:rsidRPr="00844FF3">
        <w:t>Do, N. Q., Select, A., Krejcar, O., Herrera-Viedma, E., &amp; Fujita, H. (2022). A comprehensive review on deep learning approaches for phishing detection: Challenges and future scenarios. IEEE Access, 10, 36429-36463.</w:t>
      </w:r>
    </w:p>
    <w:p w14:paraId="3E4A21FC" w14:textId="77777777" w:rsidR="00417828" w:rsidRDefault="00417828" w:rsidP="0053342F">
      <w:pPr>
        <w:pStyle w:val="NormalWeb"/>
        <w:numPr>
          <w:ilvl w:val="0"/>
          <w:numId w:val="93"/>
        </w:numPr>
        <w:jc w:val="both"/>
      </w:pPr>
      <w:r w:rsidRPr="00844FF3">
        <w:t xml:space="preserve">Vijayalakshmi, M., Mercy Shalinie, S., Yang, M. H., &amp; U, R. M. (2020). </w:t>
      </w:r>
      <w:r w:rsidRPr="00844FF3">
        <w:t xml:space="preserve">Techniques for phishing website detection: A review of current approaches, classification and future directions. IET Networks, 9(5), 235-246. </w:t>
      </w:r>
    </w:p>
    <w:p w14:paraId="3D068A0D" w14:textId="77777777" w:rsidR="00417828" w:rsidRDefault="00417828" w:rsidP="0053342F">
      <w:pPr>
        <w:pStyle w:val="NormalWeb"/>
        <w:numPr>
          <w:ilvl w:val="0"/>
          <w:numId w:val="93"/>
        </w:numPr>
        <w:jc w:val="both"/>
      </w:pPr>
      <w:r w:rsidRPr="00844FF3">
        <w:t>Gangadharan, K., Kumari, G. R. N., &amp; Dhanasekaran, D. (2019). Identification and classification of plant disease using different types of machine learning classifiers based on leaf images. International Journal of Innovative Technology and Exploring Engineering.</w:t>
      </w:r>
    </w:p>
    <w:p w14:paraId="1AAE647C" w14:textId="77777777" w:rsidR="00417828" w:rsidRDefault="00417828" w:rsidP="00417828">
      <w:pPr>
        <w:pStyle w:val="NormalWeb"/>
        <w:jc w:val="both"/>
        <w:rPr>
          <w:b/>
          <w:bCs/>
        </w:rPr>
      </w:pPr>
    </w:p>
    <w:p w14:paraId="2F51A750" w14:textId="77777777" w:rsidR="00417828" w:rsidRDefault="00417828" w:rsidP="00417828">
      <w:pPr>
        <w:pStyle w:val="NormalWeb"/>
        <w:jc w:val="both"/>
        <w:rPr>
          <w:b/>
          <w:bCs/>
        </w:rPr>
      </w:pPr>
    </w:p>
    <w:p w14:paraId="6A8C7FBA" w14:textId="77777777" w:rsidR="00417828" w:rsidRDefault="00417828" w:rsidP="00417828">
      <w:pPr>
        <w:pStyle w:val="NormalWeb"/>
        <w:jc w:val="both"/>
        <w:rPr>
          <w:b/>
          <w:bCs/>
        </w:rPr>
      </w:pPr>
    </w:p>
    <w:p w14:paraId="5EC88CB5" w14:textId="77777777" w:rsidR="00417828" w:rsidRDefault="00417828" w:rsidP="00417828">
      <w:pPr>
        <w:pStyle w:val="NormalWeb"/>
        <w:jc w:val="both"/>
        <w:rPr>
          <w:b/>
          <w:bCs/>
          <w:sz w:val="28"/>
          <w:szCs w:val="28"/>
        </w:rPr>
      </w:pPr>
    </w:p>
    <w:p w14:paraId="4ECAEACC" w14:textId="77777777" w:rsidR="00417828" w:rsidRPr="000A23E3" w:rsidRDefault="00417828" w:rsidP="0053342F">
      <w:pPr>
        <w:pStyle w:val="NormalWeb"/>
        <w:numPr>
          <w:ilvl w:val="0"/>
          <w:numId w:val="93"/>
        </w:numPr>
        <w:jc w:val="both"/>
      </w:pPr>
      <w:r w:rsidRPr="00844FF3">
        <w:t xml:space="preserve">Singh, S., Singh, M. P., &amp; Pandey, R. (2020, October). An approach for phishing detection using deep learning on URL data. In 2020 5th International Conference on Computing, Communication and Security (ICCCS) (pp. 1-4). IEEE. </w:t>
      </w:r>
    </w:p>
    <w:p w14:paraId="599E754A" w14:textId="77777777" w:rsidR="00417828" w:rsidRDefault="00417828" w:rsidP="0053342F">
      <w:pPr>
        <w:pStyle w:val="NormalWeb"/>
        <w:numPr>
          <w:ilvl w:val="0"/>
          <w:numId w:val="93"/>
        </w:numPr>
        <w:jc w:val="both"/>
      </w:pPr>
      <w:r w:rsidRPr="00844FF3">
        <w:t>Catal, C., Giray, G., Tekinerdogan, B., Kumar, S., &amp; Shukla, S. (2022). A systematic review of methodologies and the deployment of deep learning applications in phishing prevention. Knowledge and Information Systems, 64(6), 1457-1500.</w:t>
      </w:r>
    </w:p>
    <w:p w14:paraId="2F068847" w14:textId="77777777" w:rsidR="00417828" w:rsidRDefault="00417828" w:rsidP="0053342F">
      <w:pPr>
        <w:pStyle w:val="NormalWeb"/>
        <w:numPr>
          <w:ilvl w:val="0"/>
          <w:numId w:val="93"/>
        </w:numPr>
        <w:jc w:val="both"/>
      </w:pPr>
      <w:r w:rsidRPr="00844FF3">
        <w:t>Anitha, J., &amp; Kalaiarasu, M. (2022). A novel deep learning framework using MCS-DNN for phishing detection. Neural Computing and Applications, 34(8), 5867-5882.</w:t>
      </w:r>
    </w:p>
    <w:p w14:paraId="40E9C268" w14:textId="53483806" w:rsidR="00417828" w:rsidRPr="00A73F71" w:rsidRDefault="00417828" w:rsidP="0053342F">
      <w:pPr>
        <w:pStyle w:val="NormalWeb"/>
        <w:numPr>
          <w:ilvl w:val="0"/>
          <w:numId w:val="93"/>
        </w:numPr>
        <w:jc w:val="both"/>
      </w:pPr>
      <w:r w:rsidRPr="00844FF3">
        <w:t xml:space="preserve">Sonowal, G., &amp; Kuppusamy, K. S. (2020). PhiDMA: a multi-layered phishing detection model based on advanced filtering techniques. Journal of King Saud University - Computer and Information Sciences, 32(1), 99-112. </w:t>
      </w:r>
      <w:r w:rsidR="009B7EF7">
        <w:t xml:space="preserve"> </w:t>
      </w:r>
      <w:r w:rsidRPr="00844FF3">
        <w:t xml:space="preserve">Adebowale, M. A., Lwin, K. T., &amp; </w:t>
      </w:r>
      <w:r w:rsidR="009B7EF7">
        <w:t xml:space="preserve">          </w:t>
      </w:r>
      <w:r w:rsidRPr="00844FF3">
        <w:t>Hossain, M. A. (2020). An</w:t>
      </w:r>
      <w:r w:rsidR="009B7EF7">
        <w:t xml:space="preserve"> </w:t>
      </w:r>
      <w:r w:rsidR="009B7EF7" w:rsidRPr="00844FF3">
        <w:lastRenderedPageBreak/>
        <w:t>intelligent phishing prevention framework using deep learning</w:t>
      </w:r>
    </w:p>
    <w:p w14:paraId="5B21CAE6" w14:textId="1F9B614D" w:rsidR="00417828" w:rsidRPr="009B7EF7" w:rsidRDefault="009B7EF7" w:rsidP="0053342F">
      <w:pPr>
        <w:pStyle w:val="NormalWeb"/>
        <w:numPr>
          <w:ilvl w:val="0"/>
          <w:numId w:val="93"/>
        </w:numPr>
        <w:jc w:val="both"/>
        <w:rPr>
          <w:b/>
          <w:bCs/>
        </w:rPr>
      </w:pPr>
      <w:r w:rsidRPr="00844FF3">
        <w:t xml:space="preserve">Adebowale, M. A., Lwin, K. T., &amp; </w:t>
      </w:r>
      <w:r>
        <w:t xml:space="preserve">          </w:t>
      </w:r>
      <w:r w:rsidRPr="00844FF3">
        <w:t>Hossain, M. A. (2020). An</w:t>
      </w:r>
      <w:r>
        <w:t xml:space="preserve"> </w:t>
      </w:r>
      <w:r w:rsidRPr="00844FF3">
        <w:t>intelligent phishing prevention framework using deep learning</w:t>
      </w:r>
      <w:r>
        <w:rPr>
          <w:b/>
          <w:bCs/>
        </w:rPr>
        <w:t xml:space="preserve"> </w:t>
      </w:r>
      <w:r w:rsidR="00417828" w:rsidRPr="00844FF3">
        <w:t xml:space="preserve">intelligent phishing prevention framework using deep learning methods. Journal of Enterprise Information Management, 36(3), 747-766. </w:t>
      </w:r>
    </w:p>
    <w:p w14:paraId="3A71BE42" w14:textId="77777777" w:rsidR="00417828" w:rsidRDefault="00417828" w:rsidP="0053342F">
      <w:pPr>
        <w:pStyle w:val="NormalWeb"/>
        <w:numPr>
          <w:ilvl w:val="0"/>
          <w:numId w:val="93"/>
        </w:numPr>
        <w:jc w:val="both"/>
      </w:pPr>
      <w:r w:rsidRPr="00844FF3">
        <w:t xml:space="preserve">Aljofey, A., Jiang, Q., Qu, Q., Huang, M., &amp; Niyigena, J. P. (2020). An effective character-level convolutional neural network for phishing site detection. Electronics, 9(9), 1514. </w:t>
      </w:r>
    </w:p>
    <w:p w14:paraId="389CC89D" w14:textId="77777777" w:rsidR="00417828" w:rsidRDefault="00417828" w:rsidP="0053342F">
      <w:pPr>
        <w:pStyle w:val="NormalWeb"/>
        <w:numPr>
          <w:ilvl w:val="0"/>
          <w:numId w:val="93"/>
        </w:numPr>
        <w:jc w:val="both"/>
      </w:pPr>
      <w:r w:rsidRPr="00844FF3">
        <w:t xml:space="preserve">Gandotra, E., &amp; Gupta, D. (2021). A Machine learning based approach for a phishing detection. In Multimedia Security: Algorithm Development, Analysis and Applications (pp. 239-253). </w:t>
      </w:r>
    </w:p>
    <w:p w14:paraId="71C8F251" w14:textId="77777777" w:rsidR="00417828" w:rsidRPr="000A23E3" w:rsidRDefault="00417828" w:rsidP="0053342F">
      <w:pPr>
        <w:pStyle w:val="NormalWeb"/>
        <w:numPr>
          <w:ilvl w:val="0"/>
          <w:numId w:val="93"/>
        </w:numPr>
        <w:jc w:val="both"/>
      </w:pPr>
      <w:r w:rsidRPr="00844FF3">
        <w:t>Vishva, E. S., &amp; Aju, D. (2022). A TF-IDF based phishing detection approach through URL analysis. Journal of Cyber Security and Mobility, 83-104.</w:t>
      </w:r>
    </w:p>
    <w:p w14:paraId="450511F9" w14:textId="77777777" w:rsidR="00417828" w:rsidRDefault="00417828" w:rsidP="0053342F">
      <w:pPr>
        <w:pStyle w:val="NormalWeb"/>
        <w:numPr>
          <w:ilvl w:val="0"/>
          <w:numId w:val="93"/>
        </w:numPr>
      </w:pPr>
      <w:r>
        <w:t>Kaggle Dataset. (n.d.). Phishing dataset for machine learning applications. Retrieved from https://www.kaggle.com/datasets/shashwatwork/phishing-dataset-for-machine-learning/data</w:t>
      </w:r>
    </w:p>
    <w:p w14:paraId="6E8F63BB" w14:textId="77777777" w:rsidR="00417828" w:rsidRPr="00644B74" w:rsidRDefault="00417828" w:rsidP="00417828">
      <w:pPr>
        <w:pStyle w:val="NormalWeb"/>
      </w:pPr>
    </w:p>
    <w:p w14:paraId="0DF1FAD1" w14:textId="77777777" w:rsidR="00417828" w:rsidRPr="007F3D69" w:rsidRDefault="00417828" w:rsidP="00417828">
      <w:pPr>
        <w:pStyle w:val="BodyText"/>
        <w:spacing w:before="1"/>
        <w:rPr>
          <w:noProof/>
        </w:rPr>
      </w:pPr>
    </w:p>
    <w:p w14:paraId="172FDD66" w14:textId="77777777" w:rsidR="00417828" w:rsidRPr="00644B74" w:rsidRDefault="00417828" w:rsidP="00417828">
      <w:pPr>
        <w:pStyle w:val="BodyText"/>
        <w:spacing w:before="1"/>
      </w:pPr>
    </w:p>
    <w:p w14:paraId="224D51BF" w14:textId="77777777" w:rsidR="00417828" w:rsidRPr="00644B74" w:rsidRDefault="00417828" w:rsidP="00417828">
      <w:pPr>
        <w:ind w:left="97"/>
        <w:rPr>
          <w:sz w:val="24"/>
          <w:szCs w:val="24"/>
        </w:rPr>
      </w:pPr>
    </w:p>
    <w:p w14:paraId="0B45CF00" w14:textId="77777777" w:rsidR="00417828" w:rsidRPr="00644B74" w:rsidRDefault="00417828" w:rsidP="00417828">
      <w:pPr>
        <w:rPr>
          <w:sz w:val="24"/>
          <w:szCs w:val="24"/>
        </w:rPr>
      </w:pPr>
    </w:p>
    <w:p w14:paraId="1022F8D6" w14:textId="77777777" w:rsidR="00417828" w:rsidRPr="00644B74" w:rsidRDefault="00417828" w:rsidP="00417828">
      <w:pPr>
        <w:rPr>
          <w:sz w:val="24"/>
          <w:szCs w:val="24"/>
        </w:rPr>
      </w:pPr>
    </w:p>
    <w:p w14:paraId="28B0E84F" w14:textId="77777777" w:rsidR="00417828" w:rsidRPr="0096352F" w:rsidRDefault="00417828" w:rsidP="00417828">
      <w:pPr>
        <w:rPr>
          <w:sz w:val="24"/>
          <w:szCs w:val="24"/>
        </w:rPr>
      </w:pPr>
    </w:p>
    <w:p w14:paraId="25CCEBE1" w14:textId="77777777" w:rsidR="00417828" w:rsidRPr="0096352F" w:rsidRDefault="00417828" w:rsidP="00417828">
      <w:pPr>
        <w:rPr>
          <w:sz w:val="24"/>
          <w:szCs w:val="24"/>
        </w:rPr>
      </w:pPr>
    </w:p>
    <w:p w14:paraId="4181CDA9" w14:textId="77777777" w:rsidR="00417828" w:rsidRPr="00644B74" w:rsidRDefault="00417828" w:rsidP="00417828">
      <w:pPr>
        <w:rPr>
          <w:sz w:val="24"/>
          <w:szCs w:val="24"/>
        </w:rPr>
      </w:pPr>
    </w:p>
    <w:p w14:paraId="2BBBABB4" w14:textId="77777777" w:rsidR="00417828" w:rsidRDefault="00417828" w:rsidP="00417828">
      <w:pPr>
        <w:pStyle w:val="BodyText"/>
        <w:rPr>
          <w:sz w:val="36"/>
        </w:rPr>
      </w:pPr>
    </w:p>
    <w:p w14:paraId="59B6F407" w14:textId="77777777" w:rsidR="00417828" w:rsidRDefault="00417828" w:rsidP="00417828">
      <w:pPr>
        <w:pStyle w:val="BodyText"/>
        <w:rPr>
          <w:sz w:val="36"/>
        </w:rPr>
      </w:pPr>
    </w:p>
    <w:p w14:paraId="5ABC9000" w14:textId="77777777" w:rsidR="00417828" w:rsidRDefault="00417828" w:rsidP="00417828">
      <w:pPr>
        <w:pStyle w:val="BodyText"/>
        <w:rPr>
          <w:sz w:val="36"/>
        </w:rPr>
      </w:pPr>
    </w:p>
    <w:p w14:paraId="0EED3994" w14:textId="77777777" w:rsidR="00417828" w:rsidRDefault="00417828" w:rsidP="00417828">
      <w:pPr>
        <w:pStyle w:val="BodyText"/>
        <w:rPr>
          <w:sz w:val="36"/>
        </w:rPr>
      </w:pPr>
    </w:p>
    <w:p w14:paraId="2E4DCF62" w14:textId="77777777" w:rsidR="00417828" w:rsidRDefault="00417828" w:rsidP="00417828">
      <w:pPr>
        <w:pStyle w:val="BodyText"/>
        <w:rPr>
          <w:sz w:val="36"/>
        </w:rPr>
      </w:pPr>
    </w:p>
    <w:p w14:paraId="772630C1" w14:textId="77777777" w:rsidR="00A73F71" w:rsidRDefault="00A73F71" w:rsidP="00417828">
      <w:pPr>
        <w:pStyle w:val="BodyText"/>
        <w:rPr>
          <w:sz w:val="36"/>
        </w:rPr>
      </w:pPr>
    </w:p>
    <w:p w14:paraId="3DFBA173" w14:textId="77777777" w:rsidR="00A73F71" w:rsidRDefault="00A73F71" w:rsidP="00417828">
      <w:pPr>
        <w:pStyle w:val="BodyText"/>
        <w:rPr>
          <w:sz w:val="36"/>
        </w:rPr>
      </w:pPr>
    </w:p>
    <w:p w14:paraId="7C312279" w14:textId="77777777" w:rsidR="00A73F71" w:rsidRDefault="00A73F71" w:rsidP="00417828">
      <w:pPr>
        <w:pStyle w:val="BodyText"/>
        <w:rPr>
          <w:sz w:val="36"/>
        </w:rPr>
      </w:pPr>
    </w:p>
    <w:p w14:paraId="384D62F9" w14:textId="77777777" w:rsidR="00A73F71" w:rsidRDefault="00A73F71" w:rsidP="00417828">
      <w:pPr>
        <w:pStyle w:val="BodyText"/>
        <w:rPr>
          <w:sz w:val="36"/>
        </w:rPr>
      </w:pPr>
    </w:p>
    <w:p w14:paraId="62CEC799" w14:textId="77777777" w:rsidR="00A73F71" w:rsidRDefault="00A73F71" w:rsidP="00417828">
      <w:pPr>
        <w:pStyle w:val="BodyText"/>
        <w:rPr>
          <w:sz w:val="36"/>
        </w:rPr>
      </w:pPr>
    </w:p>
    <w:p w14:paraId="005283BA" w14:textId="77777777" w:rsidR="00A73F71" w:rsidRDefault="00A73F71" w:rsidP="00417828">
      <w:pPr>
        <w:pStyle w:val="BodyText"/>
        <w:rPr>
          <w:sz w:val="36"/>
        </w:rPr>
      </w:pPr>
    </w:p>
    <w:p w14:paraId="63E4E526" w14:textId="77777777" w:rsidR="00A73F71" w:rsidRDefault="00A73F71" w:rsidP="00417828">
      <w:pPr>
        <w:pStyle w:val="BodyText"/>
        <w:rPr>
          <w:sz w:val="36"/>
        </w:rPr>
      </w:pPr>
    </w:p>
    <w:p w14:paraId="796C4AAD" w14:textId="77777777" w:rsidR="00A73F71" w:rsidRDefault="00A73F71" w:rsidP="00417828">
      <w:pPr>
        <w:pStyle w:val="BodyText"/>
        <w:rPr>
          <w:sz w:val="36"/>
        </w:rPr>
      </w:pPr>
    </w:p>
    <w:p w14:paraId="3F73272D" w14:textId="77777777" w:rsidR="00A73F71" w:rsidRDefault="00A73F71" w:rsidP="00417828">
      <w:pPr>
        <w:pStyle w:val="BodyText"/>
        <w:rPr>
          <w:sz w:val="36"/>
        </w:rPr>
      </w:pPr>
    </w:p>
    <w:p w14:paraId="45DD524B" w14:textId="77777777" w:rsidR="00A73F71" w:rsidRDefault="00A73F71" w:rsidP="00417828">
      <w:pPr>
        <w:pStyle w:val="BodyText"/>
        <w:rPr>
          <w:sz w:val="36"/>
        </w:rPr>
      </w:pPr>
    </w:p>
    <w:p w14:paraId="74F9F59E" w14:textId="77777777" w:rsidR="00A73F71" w:rsidRDefault="00A73F71" w:rsidP="00417828">
      <w:pPr>
        <w:pStyle w:val="BodyText"/>
        <w:rPr>
          <w:sz w:val="36"/>
        </w:rPr>
      </w:pPr>
    </w:p>
    <w:p w14:paraId="151F08F1" w14:textId="77777777" w:rsidR="00A73F71" w:rsidRDefault="00A73F71" w:rsidP="00417828">
      <w:pPr>
        <w:pStyle w:val="BodyText"/>
        <w:rPr>
          <w:sz w:val="36"/>
        </w:rPr>
      </w:pPr>
    </w:p>
    <w:p w14:paraId="3162AFB9" w14:textId="77777777" w:rsidR="00A73F71" w:rsidRDefault="00A73F71" w:rsidP="00417828">
      <w:pPr>
        <w:pStyle w:val="BodyText"/>
        <w:rPr>
          <w:sz w:val="36"/>
        </w:rPr>
      </w:pPr>
    </w:p>
    <w:p w14:paraId="31CDC636" w14:textId="77777777" w:rsidR="00A73F71" w:rsidRDefault="00A73F71" w:rsidP="00417828">
      <w:pPr>
        <w:pStyle w:val="BodyText"/>
        <w:rPr>
          <w:sz w:val="36"/>
        </w:rPr>
      </w:pPr>
    </w:p>
    <w:p w14:paraId="4E2172F5" w14:textId="77777777" w:rsidR="00A73F71" w:rsidRDefault="00A73F71" w:rsidP="00417828">
      <w:pPr>
        <w:pStyle w:val="BodyText"/>
        <w:rPr>
          <w:sz w:val="36"/>
        </w:rPr>
      </w:pPr>
    </w:p>
    <w:p w14:paraId="71DDC0E7" w14:textId="77777777" w:rsidR="00A73F71" w:rsidRDefault="00A73F71" w:rsidP="00417828">
      <w:pPr>
        <w:pStyle w:val="BodyText"/>
        <w:rPr>
          <w:sz w:val="36"/>
        </w:rPr>
      </w:pPr>
    </w:p>
    <w:p w14:paraId="672145E0" w14:textId="77777777" w:rsidR="00A73F71" w:rsidRDefault="00A73F71" w:rsidP="00417828">
      <w:pPr>
        <w:pStyle w:val="BodyText"/>
        <w:rPr>
          <w:sz w:val="36"/>
        </w:rPr>
      </w:pPr>
    </w:p>
    <w:p w14:paraId="638DB405" w14:textId="77777777" w:rsidR="00A73F71" w:rsidRDefault="00A73F71" w:rsidP="00417828">
      <w:pPr>
        <w:pStyle w:val="BodyText"/>
        <w:rPr>
          <w:sz w:val="36"/>
        </w:rPr>
      </w:pPr>
    </w:p>
    <w:p w14:paraId="0BB033A5" w14:textId="77777777" w:rsidR="00A73F71" w:rsidRDefault="00A73F71" w:rsidP="00417828">
      <w:pPr>
        <w:pStyle w:val="BodyText"/>
        <w:rPr>
          <w:sz w:val="36"/>
        </w:rPr>
      </w:pPr>
    </w:p>
    <w:p w14:paraId="55C5BFD6" w14:textId="77777777" w:rsidR="00A73F71" w:rsidRDefault="00A73F71" w:rsidP="00417828">
      <w:pPr>
        <w:pStyle w:val="BodyText"/>
        <w:rPr>
          <w:sz w:val="36"/>
        </w:rPr>
      </w:pPr>
    </w:p>
    <w:p w14:paraId="7CF88EA9" w14:textId="77777777" w:rsidR="00A73F71" w:rsidRDefault="00A73F71" w:rsidP="00417828">
      <w:pPr>
        <w:pStyle w:val="BodyText"/>
        <w:rPr>
          <w:sz w:val="36"/>
        </w:rPr>
      </w:pPr>
    </w:p>
    <w:p w14:paraId="3C2E2F6F" w14:textId="77777777" w:rsidR="00A73F71" w:rsidRDefault="00A73F71" w:rsidP="00417828">
      <w:pPr>
        <w:pStyle w:val="BodyText"/>
        <w:rPr>
          <w:sz w:val="36"/>
        </w:rPr>
      </w:pPr>
    </w:p>
    <w:p w14:paraId="3D63C43C" w14:textId="77777777" w:rsidR="00A73F71" w:rsidRDefault="00A73F71" w:rsidP="00417828">
      <w:pPr>
        <w:pStyle w:val="BodyText"/>
        <w:rPr>
          <w:sz w:val="36"/>
        </w:rPr>
      </w:pPr>
    </w:p>
    <w:p w14:paraId="462FA796" w14:textId="77777777" w:rsidR="00A73F71" w:rsidRDefault="00A73F71" w:rsidP="00417828">
      <w:pPr>
        <w:pStyle w:val="BodyText"/>
        <w:rPr>
          <w:sz w:val="36"/>
        </w:rPr>
      </w:pPr>
    </w:p>
    <w:p w14:paraId="185E4E94" w14:textId="77777777" w:rsidR="00A73F71" w:rsidRDefault="00A73F71" w:rsidP="00417828">
      <w:pPr>
        <w:pStyle w:val="BodyText"/>
        <w:rPr>
          <w:sz w:val="36"/>
        </w:rPr>
      </w:pPr>
    </w:p>
    <w:p w14:paraId="1AC2D4ED" w14:textId="77777777" w:rsidR="00A73F71" w:rsidRDefault="00A73F71" w:rsidP="00417828">
      <w:pPr>
        <w:pStyle w:val="BodyText"/>
        <w:rPr>
          <w:sz w:val="36"/>
        </w:rPr>
      </w:pPr>
    </w:p>
    <w:p w14:paraId="2C4FA56B" w14:textId="77777777" w:rsidR="00A73F71" w:rsidRDefault="00A73F71" w:rsidP="00417828">
      <w:pPr>
        <w:pStyle w:val="BodyText"/>
        <w:rPr>
          <w:sz w:val="36"/>
        </w:rPr>
      </w:pPr>
    </w:p>
    <w:p w14:paraId="6BF133CF" w14:textId="77777777" w:rsidR="00A73F71" w:rsidRDefault="00A73F71" w:rsidP="00417828">
      <w:pPr>
        <w:pStyle w:val="BodyText"/>
        <w:rPr>
          <w:sz w:val="36"/>
        </w:rPr>
      </w:pPr>
    </w:p>
    <w:p w14:paraId="630E1B18" w14:textId="77777777" w:rsidR="00A73F71" w:rsidRDefault="00A73F71" w:rsidP="00417828">
      <w:pPr>
        <w:pStyle w:val="BodyText"/>
        <w:rPr>
          <w:sz w:val="36"/>
        </w:rPr>
      </w:pPr>
    </w:p>
    <w:p w14:paraId="38A1DEBF" w14:textId="77777777" w:rsidR="00A73F71" w:rsidRDefault="00A73F71" w:rsidP="00417828">
      <w:pPr>
        <w:pStyle w:val="BodyText"/>
        <w:rPr>
          <w:sz w:val="36"/>
        </w:rPr>
      </w:pPr>
    </w:p>
    <w:p w14:paraId="4F488A9E" w14:textId="2F41959E" w:rsidR="004528EC" w:rsidRDefault="004528EC" w:rsidP="00417828">
      <w:pPr>
        <w:pStyle w:val="BodyText"/>
        <w:rPr>
          <w:sz w:val="36"/>
        </w:rPr>
      </w:pPr>
    </w:p>
    <w:p w14:paraId="5AB36EAD" w14:textId="4FB35D57" w:rsidR="00417828" w:rsidRDefault="00A73F71" w:rsidP="00A73F71">
      <w:pPr>
        <w:pStyle w:val="BodyText"/>
        <w:rPr>
          <w:sz w:val="36"/>
        </w:rPr>
      </w:pPr>
      <w:r>
        <w:rPr>
          <w:noProof/>
          <w:sz w:val="36"/>
        </w:rPr>
        <w:t xml:space="preserve">  </w:t>
      </w:r>
    </w:p>
    <w:p w14:paraId="1A66522C" w14:textId="77777777" w:rsidR="004528EC" w:rsidRDefault="004528EC" w:rsidP="00417828">
      <w:pPr>
        <w:rPr>
          <w:sz w:val="24"/>
          <w:szCs w:val="24"/>
        </w:rPr>
      </w:pPr>
    </w:p>
    <w:p w14:paraId="42E38D5D" w14:textId="02107849" w:rsidR="004528EC" w:rsidRDefault="004528EC" w:rsidP="00417828">
      <w:pPr>
        <w:rPr>
          <w:sz w:val="24"/>
          <w:szCs w:val="24"/>
        </w:rPr>
      </w:pPr>
    </w:p>
    <w:p w14:paraId="25CBB68A" w14:textId="70F98D0F" w:rsidR="004528EC" w:rsidRDefault="00A73F71" w:rsidP="00417828">
      <w:pPr>
        <w:rPr>
          <w:b/>
          <w:bCs/>
          <w:sz w:val="36"/>
          <w:szCs w:val="36"/>
        </w:rPr>
      </w:pPr>
      <w:r>
        <w:rPr>
          <w:b/>
          <w:bCs/>
          <w:sz w:val="36"/>
          <w:szCs w:val="36"/>
        </w:rPr>
        <w:lastRenderedPageBreak/>
        <w:t>IEEE CERTIFICATES</w:t>
      </w:r>
    </w:p>
    <w:p w14:paraId="67127FFC" w14:textId="2A7CC7FD" w:rsidR="00A73F71" w:rsidRDefault="00A73F71" w:rsidP="00A73F71">
      <w:pPr>
        <w:pStyle w:val="BodyText"/>
        <w:spacing w:before="299"/>
        <w:rPr>
          <w:sz w:val="36"/>
        </w:rPr>
      </w:pPr>
      <w:r w:rsidRPr="00A73F71">
        <w:rPr>
          <w:noProof/>
          <w:lang w:val="en-IN"/>
        </w:rPr>
        <w:drawing>
          <wp:anchor distT="0" distB="0" distL="114300" distR="114300" simplePos="0" relativeHeight="251923456" behindDoc="0" locked="0" layoutInCell="1" allowOverlap="1" wp14:anchorId="42783645" wp14:editId="2C8CF30C">
            <wp:simplePos x="0" y="0"/>
            <wp:positionH relativeFrom="margin">
              <wp:align>left</wp:align>
            </wp:positionH>
            <wp:positionV relativeFrom="paragraph">
              <wp:posOffset>713740</wp:posOffset>
            </wp:positionV>
            <wp:extent cx="5869305" cy="6400800"/>
            <wp:effectExtent l="0" t="0" r="0" b="0"/>
            <wp:wrapSquare wrapText="bothSides"/>
            <wp:docPr id="1493648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69305"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207F3E" w14:textId="77777777" w:rsidR="00A73F71" w:rsidRPr="00A73F71" w:rsidRDefault="00A73F71" w:rsidP="00417828">
      <w:pPr>
        <w:rPr>
          <w:b/>
          <w:bCs/>
          <w:sz w:val="36"/>
          <w:szCs w:val="36"/>
        </w:rPr>
      </w:pPr>
    </w:p>
    <w:p w14:paraId="18C6C53E" w14:textId="016C1560" w:rsidR="00A73F71" w:rsidRPr="00A73F71" w:rsidRDefault="00A73F71" w:rsidP="00A73F71">
      <w:pPr>
        <w:rPr>
          <w:sz w:val="24"/>
          <w:szCs w:val="24"/>
          <w:lang w:val="en-IN"/>
        </w:rPr>
      </w:pPr>
    </w:p>
    <w:p w14:paraId="48C640A7" w14:textId="2BAC5E1D" w:rsidR="004528EC" w:rsidRDefault="004528EC" w:rsidP="00417828">
      <w:pPr>
        <w:rPr>
          <w:sz w:val="24"/>
          <w:szCs w:val="24"/>
        </w:rPr>
      </w:pPr>
    </w:p>
    <w:p w14:paraId="56E5BA17" w14:textId="77777777" w:rsidR="004528EC" w:rsidRDefault="004528EC" w:rsidP="00417828">
      <w:pPr>
        <w:rPr>
          <w:sz w:val="24"/>
          <w:szCs w:val="24"/>
        </w:rPr>
      </w:pPr>
    </w:p>
    <w:p w14:paraId="75A87974" w14:textId="77777777" w:rsidR="004528EC" w:rsidRDefault="004528EC" w:rsidP="00417828">
      <w:pPr>
        <w:rPr>
          <w:sz w:val="24"/>
          <w:szCs w:val="24"/>
        </w:rPr>
      </w:pPr>
    </w:p>
    <w:p w14:paraId="0145DCFA" w14:textId="77777777" w:rsidR="004528EC" w:rsidRDefault="004528EC" w:rsidP="00417828">
      <w:pPr>
        <w:rPr>
          <w:sz w:val="24"/>
          <w:szCs w:val="24"/>
        </w:rPr>
      </w:pPr>
    </w:p>
    <w:p w14:paraId="280979CF" w14:textId="77777777" w:rsidR="004528EC" w:rsidRDefault="004528EC" w:rsidP="00417828">
      <w:pPr>
        <w:rPr>
          <w:sz w:val="24"/>
          <w:szCs w:val="24"/>
        </w:rPr>
      </w:pPr>
    </w:p>
    <w:p w14:paraId="2CDB4EFC" w14:textId="77777777" w:rsidR="004528EC" w:rsidRDefault="004528EC" w:rsidP="00417828">
      <w:pPr>
        <w:rPr>
          <w:sz w:val="24"/>
          <w:szCs w:val="24"/>
        </w:rPr>
      </w:pPr>
    </w:p>
    <w:p w14:paraId="51FD755C" w14:textId="77777777" w:rsidR="004528EC" w:rsidRDefault="004528EC" w:rsidP="00417828">
      <w:pPr>
        <w:rPr>
          <w:sz w:val="24"/>
          <w:szCs w:val="24"/>
        </w:rPr>
      </w:pPr>
    </w:p>
    <w:p w14:paraId="35AAC9BB" w14:textId="77777777" w:rsidR="004528EC" w:rsidRDefault="004528EC" w:rsidP="00417828">
      <w:pPr>
        <w:rPr>
          <w:sz w:val="24"/>
          <w:szCs w:val="24"/>
        </w:rPr>
      </w:pPr>
    </w:p>
    <w:p w14:paraId="3BB404EE" w14:textId="77777777" w:rsidR="004528EC" w:rsidRDefault="004528EC" w:rsidP="00417828">
      <w:pPr>
        <w:rPr>
          <w:sz w:val="24"/>
          <w:szCs w:val="24"/>
        </w:rPr>
      </w:pPr>
    </w:p>
    <w:p w14:paraId="6F821756" w14:textId="77777777" w:rsidR="004528EC" w:rsidRDefault="004528EC" w:rsidP="00417828">
      <w:pPr>
        <w:rPr>
          <w:sz w:val="24"/>
          <w:szCs w:val="24"/>
        </w:rPr>
      </w:pPr>
    </w:p>
    <w:p w14:paraId="0A3FC538" w14:textId="77777777" w:rsidR="004528EC" w:rsidRDefault="004528EC" w:rsidP="00417828">
      <w:pPr>
        <w:rPr>
          <w:sz w:val="24"/>
          <w:szCs w:val="24"/>
        </w:rPr>
      </w:pPr>
    </w:p>
    <w:p w14:paraId="2FA287E0" w14:textId="77777777" w:rsidR="004528EC" w:rsidRDefault="004528EC" w:rsidP="00417828">
      <w:pPr>
        <w:rPr>
          <w:sz w:val="24"/>
          <w:szCs w:val="24"/>
        </w:rPr>
      </w:pPr>
    </w:p>
    <w:p w14:paraId="79DC0784" w14:textId="77777777" w:rsidR="004528EC" w:rsidRDefault="004528EC" w:rsidP="00417828">
      <w:pPr>
        <w:rPr>
          <w:sz w:val="24"/>
          <w:szCs w:val="24"/>
        </w:rPr>
      </w:pPr>
    </w:p>
    <w:p w14:paraId="288FDA33" w14:textId="77777777" w:rsidR="004528EC" w:rsidRDefault="004528EC" w:rsidP="00417828">
      <w:pPr>
        <w:rPr>
          <w:sz w:val="24"/>
          <w:szCs w:val="24"/>
        </w:rPr>
      </w:pPr>
    </w:p>
    <w:p w14:paraId="2A64EE87" w14:textId="77777777" w:rsidR="004528EC" w:rsidRDefault="004528EC" w:rsidP="00417828">
      <w:pPr>
        <w:rPr>
          <w:sz w:val="24"/>
          <w:szCs w:val="24"/>
        </w:rPr>
      </w:pPr>
    </w:p>
    <w:p w14:paraId="3AD597AB" w14:textId="77777777" w:rsidR="004528EC" w:rsidRDefault="004528EC" w:rsidP="00417828">
      <w:pPr>
        <w:rPr>
          <w:sz w:val="24"/>
          <w:szCs w:val="24"/>
        </w:rPr>
      </w:pPr>
    </w:p>
    <w:p w14:paraId="363C967A" w14:textId="77777777" w:rsidR="004528EC" w:rsidRDefault="004528EC" w:rsidP="00417828">
      <w:pPr>
        <w:rPr>
          <w:sz w:val="24"/>
          <w:szCs w:val="24"/>
        </w:rPr>
      </w:pPr>
    </w:p>
    <w:p w14:paraId="4B6B3CD9" w14:textId="77777777" w:rsidR="004528EC" w:rsidRDefault="004528EC" w:rsidP="00417828">
      <w:pPr>
        <w:rPr>
          <w:sz w:val="24"/>
          <w:szCs w:val="24"/>
        </w:rPr>
      </w:pPr>
    </w:p>
    <w:p w14:paraId="0BCA79D5" w14:textId="76CBC666" w:rsidR="004528EC" w:rsidRDefault="004528EC" w:rsidP="00417828">
      <w:pPr>
        <w:rPr>
          <w:sz w:val="24"/>
          <w:szCs w:val="24"/>
        </w:rPr>
      </w:pPr>
    </w:p>
    <w:p w14:paraId="1F589C65" w14:textId="1D64A4B8" w:rsidR="004528EC" w:rsidRDefault="004528EC" w:rsidP="00417828">
      <w:pPr>
        <w:rPr>
          <w:sz w:val="24"/>
          <w:szCs w:val="24"/>
        </w:rPr>
      </w:pPr>
    </w:p>
    <w:p w14:paraId="048C9C73" w14:textId="0F984B9F" w:rsidR="004528EC" w:rsidRDefault="004528EC" w:rsidP="00417828">
      <w:pPr>
        <w:rPr>
          <w:sz w:val="24"/>
          <w:szCs w:val="24"/>
        </w:rPr>
      </w:pPr>
    </w:p>
    <w:p w14:paraId="7926778A" w14:textId="77777777" w:rsidR="009561AE" w:rsidRDefault="009561AE" w:rsidP="00417828">
      <w:pPr>
        <w:rPr>
          <w:sz w:val="24"/>
          <w:szCs w:val="24"/>
        </w:rPr>
        <w:sectPr w:rsidR="009561AE" w:rsidSect="00B0572E">
          <w:type w:val="continuous"/>
          <w:pgSz w:w="11906" w:h="16838"/>
          <w:pgMar w:top="1440" w:right="1440" w:bottom="1440" w:left="1440" w:header="708" w:footer="708" w:gutter="0"/>
          <w:cols w:num="2" w:space="282"/>
          <w:docGrid w:linePitch="360"/>
        </w:sectPr>
      </w:pPr>
    </w:p>
    <w:p w14:paraId="53C4D1BB" w14:textId="77777777" w:rsidR="009561AE" w:rsidRDefault="009561AE" w:rsidP="009561AE">
      <w:pPr>
        <w:jc w:val="both"/>
        <w:rPr>
          <w:sz w:val="24"/>
          <w:szCs w:val="24"/>
        </w:rPr>
        <w:sectPr w:rsidR="009561AE" w:rsidSect="00B0572E">
          <w:type w:val="continuous"/>
          <w:pgSz w:w="11906" w:h="16838"/>
          <w:pgMar w:top="1440" w:right="1440" w:bottom="1440" w:left="1440" w:header="708" w:footer="708" w:gutter="0"/>
          <w:cols w:space="282"/>
          <w:docGrid w:linePitch="360"/>
        </w:sectPr>
      </w:pPr>
      <w:r w:rsidRPr="009561AE">
        <w:rPr>
          <w:noProof/>
          <w:sz w:val="24"/>
          <w:szCs w:val="24"/>
          <w:lang w:val="en-IN"/>
        </w:rPr>
        <w:drawing>
          <wp:inline distT="0" distB="0" distL="0" distR="0" wp14:anchorId="68B1C253" wp14:editId="16329CE3">
            <wp:extent cx="6164580" cy="7002780"/>
            <wp:effectExtent l="0" t="0" r="7620" b="7620"/>
            <wp:docPr id="15068249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86163" cy="7027298"/>
                    </a:xfrm>
                    <a:prstGeom prst="rect">
                      <a:avLst/>
                    </a:prstGeom>
                    <a:noFill/>
                    <a:ln>
                      <a:noFill/>
                    </a:ln>
                  </pic:spPr>
                </pic:pic>
              </a:graphicData>
            </a:graphic>
          </wp:inline>
        </w:drawing>
      </w:r>
    </w:p>
    <w:p w14:paraId="2A4DF1F2" w14:textId="43993C79" w:rsidR="004528EC" w:rsidRDefault="004528EC" w:rsidP="00417828">
      <w:pPr>
        <w:rPr>
          <w:sz w:val="24"/>
          <w:szCs w:val="24"/>
        </w:rPr>
      </w:pPr>
    </w:p>
    <w:p w14:paraId="040D0B5F" w14:textId="77777777" w:rsidR="00A73F71" w:rsidRDefault="00A73F71" w:rsidP="00417828">
      <w:pPr>
        <w:rPr>
          <w:sz w:val="24"/>
          <w:szCs w:val="24"/>
        </w:rPr>
      </w:pPr>
    </w:p>
    <w:p w14:paraId="7895A8C9" w14:textId="16F7E2A9" w:rsidR="00A73F71" w:rsidRDefault="00A73F71" w:rsidP="00417828">
      <w:pPr>
        <w:rPr>
          <w:sz w:val="24"/>
          <w:szCs w:val="24"/>
        </w:rPr>
      </w:pPr>
    </w:p>
    <w:p w14:paraId="6110DC67" w14:textId="77777777" w:rsidR="00A73F71" w:rsidRDefault="00A73F71" w:rsidP="00417828">
      <w:pPr>
        <w:rPr>
          <w:sz w:val="24"/>
          <w:szCs w:val="24"/>
        </w:rPr>
      </w:pPr>
    </w:p>
    <w:p w14:paraId="7B8A5121" w14:textId="4CECA969" w:rsidR="004528EC" w:rsidRDefault="004528EC" w:rsidP="00417828">
      <w:pPr>
        <w:rPr>
          <w:sz w:val="24"/>
          <w:szCs w:val="24"/>
        </w:rPr>
      </w:pPr>
    </w:p>
    <w:p w14:paraId="273F08B9" w14:textId="01B23703" w:rsidR="004528EC" w:rsidRDefault="004528EC" w:rsidP="00417828">
      <w:pPr>
        <w:rPr>
          <w:sz w:val="24"/>
          <w:szCs w:val="24"/>
        </w:rPr>
      </w:pPr>
    </w:p>
    <w:p w14:paraId="4F487570" w14:textId="00BE7E7D" w:rsidR="004528EC" w:rsidRDefault="004528EC" w:rsidP="00417828">
      <w:pPr>
        <w:rPr>
          <w:sz w:val="24"/>
          <w:szCs w:val="24"/>
        </w:rPr>
      </w:pPr>
    </w:p>
    <w:p w14:paraId="640AA5A7" w14:textId="4247DF07" w:rsidR="004528EC" w:rsidRDefault="004528EC" w:rsidP="00417828">
      <w:pPr>
        <w:rPr>
          <w:sz w:val="24"/>
          <w:szCs w:val="24"/>
        </w:rPr>
      </w:pPr>
    </w:p>
    <w:p w14:paraId="1DC1B233" w14:textId="26ECF51F" w:rsidR="004528EC" w:rsidRDefault="004528EC" w:rsidP="00417828">
      <w:pPr>
        <w:rPr>
          <w:sz w:val="24"/>
          <w:szCs w:val="24"/>
        </w:rPr>
      </w:pPr>
    </w:p>
    <w:p w14:paraId="220E1164" w14:textId="23F8512B" w:rsidR="004528EC" w:rsidRDefault="004528EC" w:rsidP="00417828">
      <w:pPr>
        <w:rPr>
          <w:sz w:val="24"/>
          <w:szCs w:val="24"/>
        </w:rPr>
      </w:pPr>
    </w:p>
    <w:p w14:paraId="5E43DB0D" w14:textId="77777777" w:rsidR="009561AE" w:rsidRDefault="009561AE" w:rsidP="00417828">
      <w:pPr>
        <w:rPr>
          <w:sz w:val="24"/>
          <w:szCs w:val="24"/>
        </w:rPr>
        <w:sectPr w:rsidR="009561AE" w:rsidSect="00B0572E">
          <w:type w:val="continuous"/>
          <w:pgSz w:w="11906" w:h="16838"/>
          <w:pgMar w:top="1440" w:right="1440" w:bottom="1440" w:left="1440" w:header="708" w:footer="708" w:gutter="0"/>
          <w:cols w:num="2" w:space="282"/>
          <w:docGrid w:linePitch="360"/>
        </w:sectPr>
      </w:pPr>
    </w:p>
    <w:p w14:paraId="6C376167" w14:textId="0287220E" w:rsidR="009561AE" w:rsidRDefault="009561AE" w:rsidP="00417828">
      <w:pPr>
        <w:rPr>
          <w:sz w:val="24"/>
          <w:szCs w:val="24"/>
        </w:rPr>
        <w:sectPr w:rsidR="009561AE" w:rsidSect="00B0572E">
          <w:type w:val="continuous"/>
          <w:pgSz w:w="11906" w:h="16838"/>
          <w:pgMar w:top="1440" w:right="1440" w:bottom="1440" w:left="1440" w:header="708" w:footer="708" w:gutter="0"/>
          <w:cols w:space="282"/>
          <w:docGrid w:linePitch="360"/>
        </w:sectPr>
      </w:pPr>
    </w:p>
    <w:p w14:paraId="61649EA2" w14:textId="32B4DFAD" w:rsidR="004528EC" w:rsidRDefault="004528EC" w:rsidP="00417828">
      <w:pPr>
        <w:rPr>
          <w:sz w:val="24"/>
          <w:szCs w:val="24"/>
        </w:rPr>
      </w:pPr>
    </w:p>
    <w:p w14:paraId="4171309E" w14:textId="77777777" w:rsidR="009561AE" w:rsidRDefault="009561AE" w:rsidP="009561AE">
      <w:pPr>
        <w:rPr>
          <w:sz w:val="24"/>
          <w:szCs w:val="24"/>
          <w:lang w:val="en-IN"/>
        </w:rPr>
        <w:sectPr w:rsidR="009561AE" w:rsidSect="00B0572E">
          <w:type w:val="continuous"/>
          <w:pgSz w:w="11906" w:h="16838"/>
          <w:pgMar w:top="1440" w:right="1440" w:bottom="1440" w:left="1440" w:header="708" w:footer="708" w:gutter="0"/>
          <w:cols w:num="2" w:space="282"/>
          <w:docGrid w:linePitch="360"/>
        </w:sectPr>
      </w:pPr>
    </w:p>
    <w:p w14:paraId="2E62EB7A" w14:textId="447B15DA" w:rsidR="009561AE" w:rsidRDefault="009561AE" w:rsidP="009561AE">
      <w:pPr>
        <w:rPr>
          <w:sz w:val="24"/>
          <w:szCs w:val="24"/>
          <w:lang w:val="en-IN"/>
        </w:rPr>
        <w:sectPr w:rsidR="009561AE" w:rsidSect="00B0572E">
          <w:type w:val="continuous"/>
          <w:pgSz w:w="11906" w:h="16838"/>
          <w:pgMar w:top="1440" w:right="1440" w:bottom="1440" w:left="1440" w:header="709" w:footer="709" w:gutter="0"/>
          <w:cols w:space="282"/>
          <w:docGrid w:linePitch="360"/>
        </w:sectPr>
      </w:pPr>
    </w:p>
    <w:p w14:paraId="48ADE2F5" w14:textId="77777777" w:rsidR="009561AE" w:rsidRDefault="009561AE" w:rsidP="009561AE">
      <w:pPr>
        <w:ind w:left="284" w:hanging="284"/>
        <w:rPr>
          <w:sz w:val="24"/>
          <w:szCs w:val="24"/>
          <w:lang w:val="en-IN"/>
        </w:rPr>
        <w:sectPr w:rsidR="009561AE" w:rsidSect="00B0572E">
          <w:type w:val="continuous"/>
          <w:pgSz w:w="11906" w:h="16838"/>
          <w:pgMar w:top="1440" w:right="1440" w:bottom="1440" w:left="1440" w:header="708" w:footer="708" w:gutter="0"/>
          <w:cols w:space="282"/>
          <w:docGrid w:linePitch="360"/>
        </w:sectPr>
      </w:pPr>
      <w:r w:rsidRPr="009561AE">
        <w:rPr>
          <w:noProof/>
          <w:sz w:val="24"/>
          <w:szCs w:val="24"/>
          <w:lang w:val="en-IN"/>
        </w:rPr>
        <w:lastRenderedPageBreak/>
        <w:drawing>
          <wp:inline distT="0" distB="0" distL="0" distR="0" wp14:anchorId="3A6AD5A7" wp14:editId="5BCF3468">
            <wp:extent cx="5882640" cy="7675550"/>
            <wp:effectExtent l="0" t="0" r="3810" b="1905"/>
            <wp:docPr id="17027154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08631" cy="7709462"/>
                    </a:xfrm>
                    <a:prstGeom prst="rect">
                      <a:avLst/>
                    </a:prstGeom>
                    <a:noFill/>
                    <a:ln>
                      <a:noFill/>
                    </a:ln>
                  </pic:spPr>
                </pic:pic>
              </a:graphicData>
            </a:graphic>
          </wp:inline>
        </w:drawing>
      </w:r>
    </w:p>
    <w:p w14:paraId="2F932EC7" w14:textId="70DF223C" w:rsidR="009561AE" w:rsidRPr="009561AE" w:rsidRDefault="009561AE" w:rsidP="009561AE">
      <w:pPr>
        <w:ind w:left="284" w:hanging="284"/>
        <w:rPr>
          <w:sz w:val="24"/>
          <w:szCs w:val="24"/>
          <w:lang w:val="en-IN"/>
        </w:rPr>
      </w:pPr>
    </w:p>
    <w:p w14:paraId="352D1955" w14:textId="6D9A3A07" w:rsidR="00417828" w:rsidRPr="00644B74" w:rsidRDefault="00417828" w:rsidP="009561AE">
      <w:pPr>
        <w:ind w:left="284" w:hanging="284"/>
        <w:rPr>
          <w:sz w:val="24"/>
          <w:szCs w:val="24"/>
        </w:rPr>
        <w:sectPr w:rsidR="00417828" w:rsidRPr="00644B74" w:rsidSect="00B0572E">
          <w:type w:val="continuous"/>
          <w:pgSz w:w="11906" w:h="16838"/>
          <w:pgMar w:top="1440" w:right="1440" w:bottom="1440" w:left="1440" w:header="708" w:footer="708" w:gutter="0"/>
          <w:cols w:num="2" w:space="282"/>
          <w:docGrid w:linePitch="360"/>
        </w:sectPr>
      </w:pPr>
    </w:p>
    <w:bookmarkEnd w:id="1"/>
    <w:p w14:paraId="5C8C0CE7" w14:textId="542D1354" w:rsidR="00D67D93" w:rsidRDefault="00D67D93" w:rsidP="00E74DD8">
      <w:pPr>
        <w:pStyle w:val="BodyText"/>
        <w:spacing w:before="299"/>
        <w:ind w:left="284"/>
        <w:jc w:val="center"/>
        <w:rPr>
          <w:sz w:val="36"/>
        </w:rPr>
      </w:pPr>
      <w:r>
        <w:rPr>
          <w:sz w:val="36"/>
        </w:rPr>
        <w:lastRenderedPageBreak/>
        <w:t xml:space="preserve">           </w:t>
      </w:r>
      <w:r w:rsidR="00E74DD8">
        <w:rPr>
          <w:sz w:val="36"/>
        </w:rPr>
        <w:t xml:space="preserve">     </w:t>
      </w:r>
      <w:r w:rsidR="00E74DD8" w:rsidRPr="00E74DD8">
        <w:rPr>
          <w:sz w:val="36"/>
        </w:rPr>
        <w:drawing>
          <wp:inline distT="0" distB="0" distL="0" distR="0" wp14:anchorId="7EE20733" wp14:editId="475724EF">
            <wp:extent cx="6123357" cy="6667500"/>
            <wp:effectExtent l="0" t="0" r="0" b="0"/>
            <wp:docPr id="6553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9764" name=""/>
                    <pic:cNvPicPr/>
                  </pic:nvPicPr>
                  <pic:blipFill>
                    <a:blip r:embed="rId113"/>
                    <a:stretch>
                      <a:fillRect/>
                    </a:stretch>
                  </pic:blipFill>
                  <pic:spPr>
                    <a:xfrm>
                      <a:off x="0" y="0"/>
                      <a:ext cx="6162930" cy="6710590"/>
                    </a:xfrm>
                    <a:prstGeom prst="rect">
                      <a:avLst/>
                    </a:prstGeom>
                  </pic:spPr>
                </pic:pic>
              </a:graphicData>
            </a:graphic>
          </wp:inline>
        </w:drawing>
      </w:r>
      <w:r>
        <w:rPr>
          <w:sz w:val="36"/>
        </w:rPr>
        <w:t xml:space="preserve">                                                                                                                                                  </w:t>
      </w:r>
      <w:r>
        <w:rPr>
          <w:sz w:val="36"/>
        </w:rPr>
        <w:br w:type="page"/>
      </w:r>
    </w:p>
    <w:tbl>
      <w:tblPr>
        <w:tblStyle w:val="TableGrid"/>
        <w:tblpPr w:leftFromText="180" w:rightFromText="180" w:vertAnchor="page" w:horzAnchor="margin" w:tblpXSpec="center" w:tblpY="2590"/>
        <w:tblW w:w="10948" w:type="dxa"/>
        <w:tblLook w:val="04A0" w:firstRow="1" w:lastRow="0" w:firstColumn="1" w:lastColumn="0" w:noHBand="0" w:noVBand="1"/>
      </w:tblPr>
      <w:tblGrid>
        <w:gridCol w:w="5474"/>
        <w:gridCol w:w="5474"/>
      </w:tblGrid>
      <w:tr w:rsidR="00D67D93" w14:paraId="78DF40AD" w14:textId="77777777" w:rsidTr="00476986">
        <w:trPr>
          <w:trHeight w:val="6011"/>
        </w:trPr>
        <w:tc>
          <w:tcPr>
            <w:tcW w:w="5474" w:type="dxa"/>
          </w:tcPr>
          <w:p w14:paraId="38BF8F00" w14:textId="77777777" w:rsidR="00B62498" w:rsidRDefault="00B62498" w:rsidP="00B62498">
            <w:pPr>
              <w:ind w:left="315"/>
            </w:pPr>
            <w:r>
              <w:t xml:space="preserve">             </w:t>
            </w:r>
          </w:p>
          <w:p w14:paraId="008FC23C" w14:textId="250D195A" w:rsidR="00B62498" w:rsidRDefault="00B62498" w:rsidP="00B62498">
            <w:pPr>
              <w:ind w:left="315"/>
            </w:pPr>
          </w:p>
          <w:p w14:paraId="734EE35F" w14:textId="54E98FBC" w:rsidR="00D67D93" w:rsidRDefault="00B62498" w:rsidP="00B62498">
            <w:r>
              <w:rPr>
                <w:noProof/>
              </w:rPr>
              <mc:AlternateContent>
                <mc:Choice Requires="wps">
                  <w:drawing>
                    <wp:anchor distT="0" distB="0" distL="114300" distR="114300" simplePos="0" relativeHeight="251932672" behindDoc="0" locked="0" layoutInCell="1" allowOverlap="1" wp14:anchorId="36D11393" wp14:editId="329F7E67">
                      <wp:simplePos x="0" y="0"/>
                      <wp:positionH relativeFrom="column">
                        <wp:posOffset>222592</wp:posOffset>
                      </wp:positionH>
                      <wp:positionV relativeFrom="paragraph">
                        <wp:posOffset>1975143</wp:posOffset>
                      </wp:positionV>
                      <wp:extent cx="2851785" cy="1055077"/>
                      <wp:effectExtent l="0" t="0" r="5715" b="0"/>
                      <wp:wrapNone/>
                      <wp:docPr id="978173405" name="Text Box 3"/>
                      <wp:cNvGraphicFramePr/>
                      <a:graphic xmlns:a="http://schemas.openxmlformats.org/drawingml/2006/main">
                        <a:graphicData uri="http://schemas.microsoft.com/office/word/2010/wordprocessingShape">
                          <wps:wsp>
                            <wps:cNvSpPr txBox="1"/>
                            <wps:spPr>
                              <a:xfrm>
                                <a:off x="0" y="0"/>
                                <a:ext cx="2851785" cy="1055077"/>
                              </a:xfrm>
                              <a:prstGeom prst="rect">
                                <a:avLst/>
                              </a:prstGeom>
                              <a:solidFill>
                                <a:schemeClr val="lt1"/>
                              </a:solidFill>
                              <a:ln w="6350">
                                <a:noFill/>
                              </a:ln>
                            </wps:spPr>
                            <wps:txbx>
                              <w:txbxContent>
                                <w:p w14:paraId="276EFB99" w14:textId="77777777" w:rsidR="00D67D93" w:rsidRPr="00166887" w:rsidRDefault="00D67D93" w:rsidP="00D67D93">
                                  <w:pPr>
                                    <w:jc w:val="center"/>
                                    <w:rPr>
                                      <w:sz w:val="24"/>
                                      <w:szCs w:val="24"/>
                                    </w:rPr>
                                  </w:pPr>
                                  <w:r w:rsidRPr="00166887">
                                    <w:rPr>
                                      <w:sz w:val="24"/>
                                      <w:szCs w:val="24"/>
                                    </w:rPr>
                                    <w:t xml:space="preserve">NAME: </w:t>
                                  </w:r>
                                  <w:r>
                                    <w:rPr>
                                      <w:sz w:val="24"/>
                                      <w:szCs w:val="24"/>
                                    </w:rPr>
                                    <w:t>SANJANAA B A</w:t>
                                  </w:r>
                                </w:p>
                                <w:p w14:paraId="67B6DF1E" w14:textId="77777777" w:rsidR="00D67D93" w:rsidRPr="00166887" w:rsidRDefault="00D67D93" w:rsidP="00D67D93">
                                  <w:pPr>
                                    <w:jc w:val="center"/>
                                    <w:rPr>
                                      <w:sz w:val="24"/>
                                      <w:szCs w:val="24"/>
                                    </w:rPr>
                                  </w:pPr>
                                  <w:r w:rsidRPr="00166887">
                                    <w:rPr>
                                      <w:sz w:val="24"/>
                                      <w:szCs w:val="24"/>
                                    </w:rPr>
                                    <w:t>USN: 1SG21CS0</w:t>
                                  </w:r>
                                  <w:r>
                                    <w:rPr>
                                      <w:sz w:val="24"/>
                                      <w:szCs w:val="24"/>
                                    </w:rPr>
                                    <w:t>87</w:t>
                                  </w:r>
                                </w:p>
                                <w:p w14:paraId="6D9A6720" w14:textId="77777777" w:rsidR="00D67D93" w:rsidRPr="00166887" w:rsidRDefault="00D67D93" w:rsidP="00D67D93">
                                  <w:pPr>
                                    <w:jc w:val="center"/>
                                    <w:rPr>
                                      <w:sz w:val="24"/>
                                      <w:szCs w:val="24"/>
                                    </w:rPr>
                                  </w:pPr>
                                  <w:r w:rsidRPr="00166887">
                                    <w:rPr>
                                      <w:sz w:val="24"/>
                                      <w:szCs w:val="24"/>
                                    </w:rPr>
                                    <w:t>EMAIL ID:</w:t>
                                  </w:r>
                                  <w:r>
                                    <w:rPr>
                                      <w:sz w:val="24"/>
                                      <w:szCs w:val="24"/>
                                    </w:rPr>
                                    <w:t xml:space="preserve"> </w:t>
                                  </w:r>
                                  <w:hyperlink r:id="rId114" w:history="1">
                                    <w:r w:rsidRPr="00166887">
                                      <w:rPr>
                                        <w:rStyle w:val="Hyperlink"/>
                                        <w:sz w:val="24"/>
                                        <w:szCs w:val="24"/>
                                      </w:rPr>
                                      <w:t>sanjanaa0311@gmail.com</w:t>
                                    </w:r>
                                  </w:hyperlink>
                                  <w:r w:rsidRPr="00166887">
                                    <w:rPr>
                                      <w:sz w:val="24"/>
                                      <w:szCs w:val="24"/>
                                    </w:rPr>
                                    <w:t xml:space="preserve"> </w:t>
                                  </w:r>
                                </w:p>
                                <w:p w14:paraId="57731FAC" w14:textId="77777777" w:rsidR="00D67D93" w:rsidRPr="00166887" w:rsidRDefault="00D67D93" w:rsidP="00D67D93">
                                  <w:pPr>
                                    <w:jc w:val="center"/>
                                    <w:rPr>
                                      <w:sz w:val="24"/>
                                      <w:szCs w:val="24"/>
                                    </w:rPr>
                                  </w:pPr>
                                  <w:r w:rsidRPr="00166887">
                                    <w:rPr>
                                      <w:sz w:val="24"/>
                                      <w:szCs w:val="24"/>
                                    </w:rPr>
                                    <w:t xml:space="preserve">PHONE NO.: </w:t>
                                  </w:r>
                                  <w:r>
                                    <w:rPr>
                                      <w:sz w:val="24"/>
                                      <w:szCs w:val="24"/>
                                    </w:rPr>
                                    <w:t>9886441323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11393" id="_x0000_t202" coordsize="21600,21600" o:spt="202" path="m,l,21600r21600,l21600,xe">
                      <v:stroke joinstyle="miter"/>
                      <v:path gradientshapeok="t" o:connecttype="rect"/>
                    </v:shapetype>
                    <v:shape id="Text Box 3" o:spid="_x0000_s1026" type="#_x0000_t202" style="position:absolute;margin-left:17.55pt;margin-top:155.5pt;width:224.55pt;height:83.1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" fillcolor="white [3201]" stroked="f" strokeweight=".5pt">
                      <v:textbox>
                        <w:txbxContent>
                          <w:p w14:paraId="276EFB99" w14:textId="77777777" w:rsidR="00D67D93" w:rsidRPr="00166887" w:rsidRDefault="00D67D93" w:rsidP="00D67D93">
                            <w:pPr>
                              <w:jc w:val="center"/>
                              <w:rPr>
                                <w:sz w:val="24"/>
                                <w:szCs w:val="24"/>
                              </w:rPr>
                            </w:pPr>
                            <w:r w:rsidRPr="00166887">
                              <w:rPr>
                                <w:sz w:val="24"/>
                                <w:szCs w:val="24"/>
                              </w:rPr>
                              <w:t xml:space="preserve">NAME: </w:t>
                            </w:r>
                            <w:r>
                              <w:rPr>
                                <w:sz w:val="24"/>
                                <w:szCs w:val="24"/>
                              </w:rPr>
                              <w:t>SANJANAA B A</w:t>
                            </w:r>
                          </w:p>
                          <w:p w14:paraId="67B6DF1E" w14:textId="77777777" w:rsidR="00D67D93" w:rsidRPr="00166887" w:rsidRDefault="00D67D93" w:rsidP="00D67D93">
                            <w:pPr>
                              <w:jc w:val="center"/>
                              <w:rPr>
                                <w:sz w:val="24"/>
                                <w:szCs w:val="24"/>
                              </w:rPr>
                            </w:pPr>
                            <w:r w:rsidRPr="00166887">
                              <w:rPr>
                                <w:sz w:val="24"/>
                                <w:szCs w:val="24"/>
                              </w:rPr>
                              <w:t>USN: 1SG21CS0</w:t>
                            </w:r>
                            <w:r>
                              <w:rPr>
                                <w:sz w:val="24"/>
                                <w:szCs w:val="24"/>
                              </w:rPr>
                              <w:t>87</w:t>
                            </w:r>
                          </w:p>
                          <w:p w14:paraId="6D9A6720" w14:textId="77777777" w:rsidR="00D67D93" w:rsidRPr="00166887" w:rsidRDefault="00D67D93" w:rsidP="00D67D93">
                            <w:pPr>
                              <w:jc w:val="center"/>
                              <w:rPr>
                                <w:sz w:val="24"/>
                                <w:szCs w:val="24"/>
                              </w:rPr>
                            </w:pPr>
                            <w:r w:rsidRPr="00166887">
                              <w:rPr>
                                <w:sz w:val="24"/>
                                <w:szCs w:val="24"/>
                              </w:rPr>
                              <w:t>EMAIL ID:</w:t>
                            </w:r>
                            <w:r>
                              <w:rPr>
                                <w:sz w:val="24"/>
                                <w:szCs w:val="24"/>
                              </w:rPr>
                              <w:t xml:space="preserve"> </w:t>
                            </w:r>
                            <w:hyperlink r:id="rId115" w:history="1">
                              <w:r w:rsidRPr="00166887">
                                <w:rPr>
                                  <w:rStyle w:val="Hyperlink"/>
                                  <w:sz w:val="24"/>
                                  <w:szCs w:val="24"/>
                                </w:rPr>
                                <w:t>sanjanaa0311@gmail.com</w:t>
                              </w:r>
                            </w:hyperlink>
                            <w:r w:rsidRPr="00166887">
                              <w:rPr>
                                <w:sz w:val="24"/>
                                <w:szCs w:val="24"/>
                              </w:rPr>
                              <w:t xml:space="preserve"> </w:t>
                            </w:r>
                          </w:p>
                          <w:p w14:paraId="57731FAC" w14:textId="77777777" w:rsidR="00D67D93" w:rsidRPr="00166887" w:rsidRDefault="00D67D93" w:rsidP="00D67D93">
                            <w:pPr>
                              <w:jc w:val="center"/>
                              <w:rPr>
                                <w:sz w:val="24"/>
                                <w:szCs w:val="24"/>
                              </w:rPr>
                            </w:pPr>
                            <w:r w:rsidRPr="00166887">
                              <w:rPr>
                                <w:sz w:val="24"/>
                                <w:szCs w:val="24"/>
                              </w:rPr>
                              <w:t xml:space="preserve">PHONE NO.: </w:t>
                            </w:r>
                            <w:r>
                              <w:rPr>
                                <w:sz w:val="24"/>
                                <w:szCs w:val="24"/>
                              </w:rPr>
                              <w:t>9886441323</w:t>
                            </w:r>
                          </w:p>
                        </w:txbxContent>
                      </v:textbox>
                    </v:shape>
                  </w:pict>
                </mc:Fallback>
              </mc:AlternateContent>
            </w:r>
            <w:r w:rsidR="006258E6">
              <w:t xml:space="preserve">                </w:t>
            </w:r>
            <w:r>
              <w:t xml:space="preserve">  </w:t>
            </w:r>
            <w:r w:rsidR="006258E6">
              <w:t xml:space="preserve">   </w:t>
            </w:r>
            <w:r>
              <w:t xml:space="preserve"> </w:t>
            </w:r>
            <w:r w:rsidRPr="00B62498">
              <w:drawing>
                <wp:inline distT="0" distB="0" distL="0" distR="0" wp14:anchorId="22A1248D" wp14:editId="75C970BA">
                  <wp:extent cx="1596683" cy="1960245"/>
                  <wp:effectExtent l="0" t="0" r="3810" b="1905"/>
                  <wp:docPr id="14534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560" name=""/>
                          <pic:cNvPicPr/>
                        </pic:nvPicPr>
                        <pic:blipFill>
                          <a:blip r:embed="rId116"/>
                          <a:stretch>
                            <a:fillRect/>
                          </a:stretch>
                        </pic:blipFill>
                        <pic:spPr>
                          <a:xfrm>
                            <a:off x="0" y="0"/>
                            <a:ext cx="1624505" cy="1994402"/>
                          </a:xfrm>
                          <a:prstGeom prst="rect">
                            <a:avLst/>
                          </a:prstGeom>
                        </pic:spPr>
                      </pic:pic>
                    </a:graphicData>
                  </a:graphic>
                </wp:inline>
              </w:drawing>
            </w:r>
          </w:p>
        </w:tc>
        <w:tc>
          <w:tcPr>
            <w:tcW w:w="5474" w:type="dxa"/>
          </w:tcPr>
          <w:p w14:paraId="3475B4EA" w14:textId="77777777" w:rsidR="00D67D93" w:rsidRPr="00166887" w:rsidRDefault="00D67D93" w:rsidP="00476986"/>
          <w:p w14:paraId="22AA4329" w14:textId="77777777" w:rsidR="00D67D93" w:rsidRDefault="00D67D93" w:rsidP="00476986">
            <w:r w:rsidRPr="00166887">
              <w:rPr>
                <w:noProof/>
              </w:rPr>
              <w:drawing>
                <wp:anchor distT="0" distB="0" distL="114300" distR="114300" simplePos="0" relativeHeight="251935744" behindDoc="0" locked="0" layoutInCell="1" allowOverlap="1" wp14:anchorId="324ED2A0" wp14:editId="3FADD358">
                  <wp:simplePos x="0" y="0"/>
                  <wp:positionH relativeFrom="column">
                    <wp:posOffset>842645</wp:posOffset>
                  </wp:positionH>
                  <wp:positionV relativeFrom="paragraph">
                    <wp:posOffset>56334</wp:posOffset>
                  </wp:positionV>
                  <wp:extent cx="1569600" cy="2019796"/>
                  <wp:effectExtent l="0" t="0" r="0" b="0"/>
                  <wp:wrapSquare wrapText="bothSides"/>
                  <wp:docPr id="1569067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69600" cy="2019796"/>
                          </a:xfrm>
                          <a:prstGeom prst="rect">
                            <a:avLst/>
                          </a:prstGeom>
                          <a:noFill/>
                          <a:ln>
                            <a:noFill/>
                          </a:ln>
                        </pic:spPr>
                      </pic:pic>
                    </a:graphicData>
                  </a:graphic>
                </wp:anchor>
              </w:drawing>
            </w:r>
            <w:r>
              <w:rPr>
                <w:noProof/>
              </w:rPr>
              <mc:AlternateContent>
                <mc:Choice Requires="wps">
                  <w:drawing>
                    <wp:anchor distT="0" distB="0" distL="114300" distR="114300" simplePos="0" relativeHeight="251933696" behindDoc="0" locked="0" layoutInCell="1" allowOverlap="1" wp14:anchorId="4B3F1C04" wp14:editId="4F22B5D8">
                      <wp:simplePos x="0" y="0"/>
                      <wp:positionH relativeFrom="column">
                        <wp:posOffset>233408</wp:posOffset>
                      </wp:positionH>
                      <wp:positionV relativeFrom="paragraph">
                        <wp:posOffset>2132693</wp:posOffset>
                      </wp:positionV>
                      <wp:extent cx="2873828" cy="1485900"/>
                      <wp:effectExtent l="0" t="0" r="3175" b="0"/>
                      <wp:wrapNone/>
                      <wp:docPr id="166440750" name="Text Box 3"/>
                      <wp:cNvGraphicFramePr/>
                      <a:graphic xmlns:a="http://schemas.openxmlformats.org/drawingml/2006/main">
                        <a:graphicData uri="http://schemas.microsoft.com/office/word/2010/wordprocessingShape">
                          <wps:wsp>
                            <wps:cNvSpPr txBox="1"/>
                            <wps:spPr>
                              <a:xfrm>
                                <a:off x="0" y="0"/>
                                <a:ext cx="2873828" cy="1485900"/>
                              </a:xfrm>
                              <a:prstGeom prst="rect">
                                <a:avLst/>
                              </a:prstGeom>
                              <a:solidFill>
                                <a:schemeClr val="lt1"/>
                              </a:solidFill>
                              <a:ln w="6350">
                                <a:noFill/>
                              </a:ln>
                            </wps:spPr>
                            <wps:txbx>
                              <w:txbxContent>
                                <w:p w14:paraId="7692FCCC" w14:textId="77777777" w:rsidR="00D67D93" w:rsidRPr="00166887" w:rsidRDefault="00D67D93" w:rsidP="00D67D93">
                                  <w:pPr>
                                    <w:jc w:val="center"/>
                                    <w:rPr>
                                      <w:sz w:val="24"/>
                                      <w:szCs w:val="24"/>
                                    </w:rPr>
                                  </w:pPr>
                                  <w:r w:rsidRPr="00166887">
                                    <w:rPr>
                                      <w:sz w:val="24"/>
                                      <w:szCs w:val="24"/>
                                    </w:rPr>
                                    <w:t xml:space="preserve">NAME: </w:t>
                                  </w:r>
                                  <w:r>
                                    <w:rPr>
                                      <w:sz w:val="24"/>
                                      <w:szCs w:val="24"/>
                                    </w:rPr>
                                    <w:t>SHARIKA M</w:t>
                                  </w:r>
                                </w:p>
                                <w:p w14:paraId="7FF90CDA" w14:textId="77777777" w:rsidR="00D67D93" w:rsidRPr="00166887" w:rsidRDefault="00D67D93" w:rsidP="00D67D93">
                                  <w:pPr>
                                    <w:jc w:val="center"/>
                                    <w:rPr>
                                      <w:sz w:val="24"/>
                                      <w:szCs w:val="24"/>
                                    </w:rPr>
                                  </w:pPr>
                                  <w:r w:rsidRPr="00166887">
                                    <w:rPr>
                                      <w:sz w:val="24"/>
                                      <w:szCs w:val="24"/>
                                    </w:rPr>
                                    <w:t>USN: 1SG21CS0</w:t>
                                  </w:r>
                                  <w:r>
                                    <w:rPr>
                                      <w:sz w:val="24"/>
                                      <w:szCs w:val="24"/>
                                    </w:rPr>
                                    <w:t>89</w:t>
                                  </w:r>
                                </w:p>
                                <w:p w14:paraId="106EF305" w14:textId="77777777" w:rsidR="00D67D93" w:rsidRPr="00166887" w:rsidRDefault="00D67D93" w:rsidP="00D67D93">
                                  <w:pPr>
                                    <w:jc w:val="center"/>
                                    <w:rPr>
                                      <w:sz w:val="24"/>
                                      <w:szCs w:val="24"/>
                                    </w:rPr>
                                  </w:pPr>
                                  <w:r w:rsidRPr="00166887">
                                    <w:rPr>
                                      <w:sz w:val="24"/>
                                      <w:szCs w:val="24"/>
                                    </w:rPr>
                                    <w:t>EMAIL ID:</w:t>
                                  </w:r>
                                  <w:r>
                                    <w:rPr>
                                      <w:sz w:val="24"/>
                                      <w:szCs w:val="24"/>
                                    </w:rPr>
                                    <w:t xml:space="preserve"> </w:t>
                                  </w:r>
                                  <w:hyperlink r:id="rId118" w:history="1">
                                    <w:r w:rsidRPr="00166887">
                                      <w:rPr>
                                        <w:rStyle w:val="Hyperlink"/>
                                        <w:sz w:val="24"/>
                                        <w:szCs w:val="24"/>
                                      </w:rPr>
                                      <w:t>sharika@mallesh@gmail.com</w:t>
                                    </w:r>
                                  </w:hyperlink>
                                </w:p>
                                <w:p w14:paraId="0B6DC8FB" w14:textId="77777777" w:rsidR="00D67D93" w:rsidRPr="00166887" w:rsidRDefault="00D67D93" w:rsidP="00D67D93">
                                  <w:pPr>
                                    <w:jc w:val="center"/>
                                    <w:rPr>
                                      <w:sz w:val="24"/>
                                      <w:szCs w:val="24"/>
                                    </w:rPr>
                                  </w:pPr>
                                  <w:r w:rsidRPr="00166887">
                                    <w:rPr>
                                      <w:sz w:val="24"/>
                                      <w:szCs w:val="24"/>
                                    </w:rPr>
                                    <w:t xml:space="preserve">PHONE NO.: </w:t>
                                  </w:r>
                                  <w:r>
                                    <w:rPr>
                                      <w:sz w:val="24"/>
                                      <w:szCs w:val="24"/>
                                    </w:rPr>
                                    <w:t>8971307773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F1C04" id="_x0000_s1027" type="#_x0000_t202" style="position:absolute;margin-left:18.4pt;margin-top:167.95pt;width:226.3pt;height:117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ZaMAIAAFw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" fillcolor="white [3201]" stroked="f" strokeweight=".5pt">
                      <v:textbox>
                        <w:txbxContent>
                          <w:p w14:paraId="7692FCCC" w14:textId="77777777" w:rsidR="00D67D93" w:rsidRPr="00166887" w:rsidRDefault="00D67D93" w:rsidP="00D67D93">
                            <w:pPr>
                              <w:jc w:val="center"/>
                              <w:rPr>
                                <w:sz w:val="24"/>
                                <w:szCs w:val="24"/>
                              </w:rPr>
                            </w:pPr>
                            <w:r w:rsidRPr="00166887">
                              <w:rPr>
                                <w:sz w:val="24"/>
                                <w:szCs w:val="24"/>
                              </w:rPr>
                              <w:t xml:space="preserve">NAME: </w:t>
                            </w:r>
                            <w:r>
                              <w:rPr>
                                <w:sz w:val="24"/>
                                <w:szCs w:val="24"/>
                              </w:rPr>
                              <w:t>SHARIKA M</w:t>
                            </w:r>
                          </w:p>
                          <w:p w14:paraId="7FF90CDA" w14:textId="77777777" w:rsidR="00D67D93" w:rsidRPr="00166887" w:rsidRDefault="00D67D93" w:rsidP="00D67D93">
                            <w:pPr>
                              <w:jc w:val="center"/>
                              <w:rPr>
                                <w:sz w:val="24"/>
                                <w:szCs w:val="24"/>
                              </w:rPr>
                            </w:pPr>
                            <w:r w:rsidRPr="00166887">
                              <w:rPr>
                                <w:sz w:val="24"/>
                                <w:szCs w:val="24"/>
                              </w:rPr>
                              <w:t>USN: 1SG21CS0</w:t>
                            </w:r>
                            <w:r>
                              <w:rPr>
                                <w:sz w:val="24"/>
                                <w:szCs w:val="24"/>
                              </w:rPr>
                              <w:t>89</w:t>
                            </w:r>
                          </w:p>
                          <w:p w14:paraId="106EF305" w14:textId="77777777" w:rsidR="00D67D93" w:rsidRPr="00166887" w:rsidRDefault="00D67D93" w:rsidP="00D67D93">
                            <w:pPr>
                              <w:jc w:val="center"/>
                              <w:rPr>
                                <w:sz w:val="24"/>
                                <w:szCs w:val="24"/>
                              </w:rPr>
                            </w:pPr>
                            <w:r w:rsidRPr="00166887">
                              <w:rPr>
                                <w:sz w:val="24"/>
                                <w:szCs w:val="24"/>
                              </w:rPr>
                              <w:t>EMAIL ID:</w:t>
                            </w:r>
                            <w:r>
                              <w:rPr>
                                <w:sz w:val="24"/>
                                <w:szCs w:val="24"/>
                              </w:rPr>
                              <w:t xml:space="preserve"> </w:t>
                            </w:r>
                            <w:hyperlink r:id="rId119" w:history="1">
                              <w:r w:rsidRPr="00166887">
                                <w:rPr>
                                  <w:rStyle w:val="Hyperlink"/>
                                  <w:sz w:val="24"/>
                                  <w:szCs w:val="24"/>
                                </w:rPr>
                                <w:t>sharika@mallesh@gmail.com</w:t>
                              </w:r>
                            </w:hyperlink>
                          </w:p>
                          <w:p w14:paraId="0B6DC8FB" w14:textId="77777777" w:rsidR="00D67D93" w:rsidRPr="00166887" w:rsidRDefault="00D67D93" w:rsidP="00D67D93">
                            <w:pPr>
                              <w:jc w:val="center"/>
                              <w:rPr>
                                <w:sz w:val="24"/>
                                <w:szCs w:val="24"/>
                              </w:rPr>
                            </w:pPr>
                            <w:r w:rsidRPr="00166887">
                              <w:rPr>
                                <w:sz w:val="24"/>
                                <w:szCs w:val="24"/>
                              </w:rPr>
                              <w:t xml:space="preserve">PHONE NO.: </w:t>
                            </w:r>
                            <w:r>
                              <w:rPr>
                                <w:sz w:val="24"/>
                                <w:szCs w:val="24"/>
                              </w:rPr>
                              <w:t>8971307773</w:t>
                            </w:r>
                          </w:p>
                        </w:txbxContent>
                      </v:textbox>
                    </v:shape>
                  </w:pict>
                </mc:Fallback>
              </mc:AlternateContent>
            </w:r>
          </w:p>
        </w:tc>
      </w:tr>
      <w:tr w:rsidR="00D67D93" w14:paraId="0761F464" w14:textId="77777777" w:rsidTr="00476986">
        <w:trPr>
          <w:trHeight w:val="6011"/>
        </w:trPr>
        <w:tc>
          <w:tcPr>
            <w:tcW w:w="5474" w:type="dxa"/>
          </w:tcPr>
          <w:p w14:paraId="27C12350" w14:textId="77777777" w:rsidR="00D67D93" w:rsidRPr="00166887" w:rsidRDefault="00D67D93" w:rsidP="00476986">
            <w:r w:rsidRPr="00166887">
              <w:rPr>
                <w:noProof/>
              </w:rPr>
              <w:drawing>
                <wp:anchor distT="0" distB="0" distL="114300" distR="114300" simplePos="0" relativeHeight="251925504" behindDoc="0" locked="0" layoutInCell="1" allowOverlap="1" wp14:anchorId="01A70AFF" wp14:editId="1EBEBAE5">
                  <wp:simplePos x="0" y="0"/>
                  <wp:positionH relativeFrom="column">
                    <wp:posOffset>735965</wp:posOffset>
                  </wp:positionH>
                  <wp:positionV relativeFrom="paragraph">
                    <wp:posOffset>91440</wp:posOffset>
                  </wp:positionV>
                  <wp:extent cx="1569085" cy="2019300"/>
                  <wp:effectExtent l="0" t="0" r="0" b="0"/>
                  <wp:wrapSquare wrapText="bothSides"/>
                  <wp:docPr id="268311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6908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46E48" w14:textId="77777777" w:rsidR="00D67D93" w:rsidRDefault="00D67D93" w:rsidP="00476986">
            <w:r>
              <w:rPr>
                <w:noProof/>
              </w:rPr>
              <mc:AlternateContent>
                <mc:Choice Requires="wps">
                  <w:drawing>
                    <wp:anchor distT="0" distB="0" distL="114300" distR="114300" simplePos="0" relativeHeight="251926528" behindDoc="0" locked="0" layoutInCell="1" allowOverlap="1" wp14:anchorId="1DD83D1A" wp14:editId="0BACCD80">
                      <wp:simplePos x="0" y="0"/>
                      <wp:positionH relativeFrom="column">
                        <wp:posOffset>225969</wp:posOffset>
                      </wp:positionH>
                      <wp:positionV relativeFrom="paragraph">
                        <wp:posOffset>2100943</wp:posOffset>
                      </wp:positionV>
                      <wp:extent cx="2895600" cy="1485900"/>
                      <wp:effectExtent l="0" t="0" r="0" b="0"/>
                      <wp:wrapNone/>
                      <wp:docPr id="352358976" name="Text Box 3"/>
                      <wp:cNvGraphicFramePr/>
                      <a:graphic xmlns:a="http://schemas.openxmlformats.org/drawingml/2006/main">
                        <a:graphicData uri="http://schemas.microsoft.com/office/word/2010/wordprocessingShape">
                          <wps:wsp>
                            <wps:cNvSpPr txBox="1"/>
                            <wps:spPr>
                              <a:xfrm>
                                <a:off x="0" y="0"/>
                                <a:ext cx="2895600" cy="1485900"/>
                              </a:xfrm>
                              <a:prstGeom prst="rect">
                                <a:avLst/>
                              </a:prstGeom>
                              <a:solidFill>
                                <a:schemeClr val="lt1"/>
                              </a:solidFill>
                              <a:ln w="6350">
                                <a:noFill/>
                              </a:ln>
                            </wps:spPr>
                            <wps:txbx>
                              <w:txbxContent>
                                <w:p w14:paraId="0DC40793" w14:textId="77777777" w:rsidR="00D67D93" w:rsidRPr="00166887" w:rsidRDefault="00D67D93" w:rsidP="00D67D93">
                                  <w:pPr>
                                    <w:jc w:val="center"/>
                                    <w:rPr>
                                      <w:sz w:val="24"/>
                                      <w:szCs w:val="24"/>
                                    </w:rPr>
                                  </w:pPr>
                                  <w:r w:rsidRPr="00166887">
                                    <w:rPr>
                                      <w:sz w:val="24"/>
                                      <w:szCs w:val="24"/>
                                    </w:rPr>
                                    <w:t>NAME: SHEETHAL S</w:t>
                                  </w:r>
                                </w:p>
                                <w:p w14:paraId="34634355" w14:textId="77777777" w:rsidR="00D67D93" w:rsidRPr="00166887" w:rsidRDefault="00D67D93" w:rsidP="00D67D93">
                                  <w:pPr>
                                    <w:jc w:val="center"/>
                                    <w:rPr>
                                      <w:sz w:val="24"/>
                                      <w:szCs w:val="24"/>
                                    </w:rPr>
                                  </w:pPr>
                                  <w:r w:rsidRPr="00166887">
                                    <w:rPr>
                                      <w:sz w:val="24"/>
                                      <w:szCs w:val="24"/>
                                    </w:rPr>
                                    <w:t>USN: 1SG21CS093</w:t>
                                  </w:r>
                                </w:p>
                                <w:p w14:paraId="5F1ADECE" w14:textId="77777777" w:rsidR="00D67D93" w:rsidRPr="00166887" w:rsidRDefault="00D67D93" w:rsidP="00D67D93">
                                  <w:pPr>
                                    <w:jc w:val="center"/>
                                    <w:rPr>
                                      <w:sz w:val="24"/>
                                      <w:szCs w:val="24"/>
                                    </w:rPr>
                                  </w:pPr>
                                  <w:r w:rsidRPr="00166887">
                                    <w:rPr>
                                      <w:sz w:val="24"/>
                                      <w:szCs w:val="24"/>
                                    </w:rPr>
                                    <w:t>EMAIL ID:</w:t>
                                  </w:r>
                                  <w:hyperlink r:id="rId121" w:history="1">
                                    <w:r w:rsidRPr="00166887">
                                      <w:rPr>
                                        <w:rStyle w:val="Hyperlink"/>
                                        <w:sz w:val="24"/>
                                        <w:szCs w:val="24"/>
                                      </w:rPr>
                                      <w:t>sheethalsadashiva@gmail.com</w:t>
                                    </w:r>
                                  </w:hyperlink>
                                </w:p>
                                <w:p w14:paraId="24E27741" w14:textId="77777777" w:rsidR="00D67D93" w:rsidRPr="00166887" w:rsidRDefault="00D67D93" w:rsidP="00D67D93">
                                  <w:pPr>
                                    <w:jc w:val="center"/>
                                    <w:rPr>
                                      <w:sz w:val="24"/>
                                      <w:szCs w:val="24"/>
                                    </w:rPr>
                                  </w:pPr>
                                  <w:r w:rsidRPr="00166887">
                                    <w:rPr>
                                      <w:sz w:val="24"/>
                                      <w:szCs w:val="24"/>
                                    </w:rPr>
                                    <w:t>PHONE NO.: 8296645963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83D1A" id="_x0000_s1028" type="#_x0000_t202" style="position:absolute;margin-left:17.8pt;margin-top:165.45pt;width:228pt;height:117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" fillcolor="white [3201]" stroked="f" strokeweight=".5pt">
                      <v:textbox>
                        <w:txbxContent>
                          <w:p w14:paraId="0DC40793" w14:textId="77777777" w:rsidR="00D67D93" w:rsidRPr="00166887" w:rsidRDefault="00D67D93" w:rsidP="00D67D93">
                            <w:pPr>
                              <w:jc w:val="center"/>
                              <w:rPr>
                                <w:sz w:val="24"/>
                                <w:szCs w:val="24"/>
                              </w:rPr>
                            </w:pPr>
                            <w:r w:rsidRPr="00166887">
                              <w:rPr>
                                <w:sz w:val="24"/>
                                <w:szCs w:val="24"/>
                              </w:rPr>
                              <w:t>NAME: SHEETHAL S</w:t>
                            </w:r>
                          </w:p>
                          <w:p w14:paraId="34634355" w14:textId="77777777" w:rsidR="00D67D93" w:rsidRPr="00166887" w:rsidRDefault="00D67D93" w:rsidP="00D67D93">
                            <w:pPr>
                              <w:jc w:val="center"/>
                              <w:rPr>
                                <w:sz w:val="24"/>
                                <w:szCs w:val="24"/>
                              </w:rPr>
                            </w:pPr>
                            <w:r w:rsidRPr="00166887">
                              <w:rPr>
                                <w:sz w:val="24"/>
                                <w:szCs w:val="24"/>
                              </w:rPr>
                              <w:t>USN: 1SG21CS093</w:t>
                            </w:r>
                          </w:p>
                          <w:p w14:paraId="5F1ADECE" w14:textId="77777777" w:rsidR="00D67D93" w:rsidRPr="00166887" w:rsidRDefault="00D67D93" w:rsidP="00D67D93">
                            <w:pPr>
                              <w:jc w:val="center"/>
                              <w:rPr>
                                <w:sz w:val="24"/>
                                <w:szCs w:val="24"/>
                              </w:rPr>
                            </w:pPr>
                            <w:r w:rsidRPr="00166887">
                              <w:rPr>
                                <w:sz w:val="24"/>
                                <w:szCs w:val="24"/>
                              </w:rPr>
                              <w:t>EMAIL ID:</w:t>
                            </w:r>
                            <w:hyperlink r:id="rId122" w:history="1">
                              <w:r w:rsidRPr="00166887">
                                <w:rPr>
                                  <w:rStyle w:val="Hyperlink"/>
                                  <w:sz w:val="24"/>
                                  <w:szCs w:val="24"/>
                                </w:rPr>
                                <w:t>sheethalsadashiva@gmail.com</w:t>
                              </w:r>
                            </w:hyperlink>
                          </w:p>
                          <w:p w14:paraId="24E27741" w14:textId="77777777" w:rsidR="00D67D93" w:rsidRPr="00166887" w:rsidRDefault="00D67D93" w:rsidP="00D67D93">
                            <w:pPr>
                              <w:jc w:val="center"/>
                              <w:rPr>
                                <w:sz w:val="24"/>
                                <w:szCs w:val="24"/>
                              </w:rPr>
                            </w:pPr>
                            <w:r w:rsidRPr="00166887">
                              <w:rPr>
                                <w:sz w:val="24"/>
                                <w:szCs w:val="24"/>
                              </w:rPr>
                              <w:t>PHONE NO.: 8296645963</w:t>
                            </w:r>
                          </w:p>
                        </w:txbxContent>
                      </v:textbox>
                    </v:shape>
                  </w:pict>
                </mc:Fallback>
              </mc:AlternateContent>
            </w:r>
          </w:p>
        </w:tc>
        <w:tc>
          <w:tcPr>
            <w:tcW w:w="5474" w:type="dxa"/>
          </w:tcPr>
          <w:p w14:paraId="5044CA83" w14:textId="1FF5F03C" w:rsidR="00D67D93" w:rsidRDefault="00E234AB" w:rsidP="00476986">
            <w:r>
              <w:t xml:space="preserve">               </w:t>
            </w:r>
            <w:r w:rsidRPr="00E234AB">
              <w:t xml:space="preserve"> </w:t>
            </w:r>
            <w:r w:rsidR="00D67D93">
              <w:rPr>
                <w:noProof/>
              </w:rPr>
              <mc:AlternateContent>
                <mc:Choice Requires="wps">
                  <w:drawing>
                    <wp:anchor distT="0" distB="0" distL="114300" distR="114300" simplePos="0" relativeHeight="251934720" behindDoc="0" locked="0" layoutInCell="1" allowOverlap="1" wp14:anchorId="7F54544E" wp14:editId="390DF055">
                      <wp:simplePos x="0" y="0"/>
                      <wp:positionH relativeFrom="column">
                        <wp:posOffset>102778</wp:posOffset>
                      </wp:positionH>
                      <wp:positionV relativeFrom="paragraph">
                        <wp:posOffset>2271758</wp:posOffset>
                      </wp:positionV>
                      <wp:extent cx="2928257" cy="1485900"/>
                      <wp:effectExtent l="0" t="0" r="5715" b="4445"/>
                      <wp:wrapNone/>
                      <wp:docPr id="2082476638" name="Text Box 3"/>
                      <wp:cNvGraphicFramePr/>
                      <a:graphic xmlns:a="http://schemas.openxmlformats.org/drawingml/2006/main">
                        <a:graphicData uri="http://schemas.microsoft.com/office/word/2010/wordprocessingShape">
                          <wps:wsp>
                            <wps:cNvSpPr txBox="1"/>
                            <wps:spPr>
                              <a:xfrm>
                                <a:off x="0" y="0"/>
                                <a:ext cx="2928257" cy="1485900"/>
                              </a:xfrm>
                              <a:prstGeom prst="rect">
                                <a:avLst/>
                              </a:prstGeom>
                              <a:solidFill>
                                <a:schemeClr val="lt1"/>
                              </a:solidFill>
                              <a:ln w="6350">
                                <a:noFill/>
                              </a:ln>
                            </wps:spPr>
                            <wps:txbx>
                              <w:txbxContent>
                                <w:p w14:paraId="39C147D8" w14:textId="77777777" w:rsidR="00D67D93" w:rsidRPr="00166887" w:rsidRDefault="00D67D93" w:rsidP="00D67D93">
                                  <w:pPr>
                                    <w:jc w:val="center"/>
                                    <w:rPr>
                                      <w:sz w:val="24"/>
                                      <w:szCs w:val="24"/>
                                    </w:rPr>
                                  </w:pPr>
                                  <w:r w:rsidRPr="00166887">
                                    <w:rPr>
                                      <w:sz w:val="24"/>
                                      <w:szCs w:val="24"/>
                                    </w:rPr>
                                    <w:t xml:space="preserve">NAME: </w:t>
                                  </w:r>
                                  <w:r>
                                    <w:rPr>
                                      <w:sz w:val="24"/>
                                      <w:szCs w:val="24"/>
                                    </w:rPr>
                                    <w:t>VARUN P</w:t>
                                  </w:r>
                                </w:p>
                                <w:p w14:paraId="46EDFF7D" w14:textId="77777777" w:rsidR="00D67D93" w:rsidRPr="00166887" w:rsidRDefault="00D67D93" w:rsidP="00D67D93">
                                  <w:pPr>
                                    <w:jc w:val="center"/>
                                    <w:rPr>
                                      <w:sz w:val="24"/>
                                      <w:szCs w:val="24"/>
                                    </w:rPr>
                                  </w:pPr>
                                  <w:r w:rsidRPr="00166887">
                                    <w:rPr>
                                      <w:sz w:val="24"/>
                                      <w:szCs w:val="24"/>
                                    </w:rPr>
                                    <w:t>USN: 1SG21CS</w:t>
                                  </w:r>
                                  <w:r>
                                    <w:rPr>
                                      <w:sz w:val="24"/>
                                      <w:szCs w:val="24"/>
                                    </w:rPr>
                                    <w:t>119</w:t>
                                  </w:r>
                                </w:p>
                                <w:p w14:paraId="336F25F8" w14:textId="77777777" w:rsidR="00D67D93" w:rsidRPr="00166887" w:rsidRDefault="00D67D93" w:rsidP="00D67D93">
                                  <w:pPr>
                                    <w:jc w:val="center"/>
                                    <w:rPr>
                                      <w:sz w:val="24"/>
                                      <w:szCs w:val="24"/>
                                    </w:rPr>
                                  </w:pPr>
                                  <w:r w:rsidRPr="00166887">
                                    <w:rPr>
                                      <w:sz w:val="24"/>
                                      <w:szCs w:val="24"/>
                                    </w:rPr>
                                    <w:t>EMAIL ID:</w:t>
                                  </w:r>
                                  <w:r>
                                    <w:rPr>
                                      <w:sz w:val="24"/>
                                      <w:szCs w:val="24"/>
                                    </w:rPr>
                                    <w:t xml:space="preserve"> </w:t>
                                  </w:r>
                                  <w:hyperlink r:id="rId123" w:history="1">
                                    <w:r w:rsidRPr="00166887">
                                      <w:rPr>
                                        <w:rStyle w:val="Hyperlink"/>
                                        <w:sz w:val="24"/>
                                        <w:szCs w:val="24"/>
                                      </w:rPr>
                                      <w:t>varunp1532003@gmail.com</w:t>
                                    </w:r>
                                  </w:hyperlink>
                                </w:p>
                                <w:p w14:paraId="4A10607A" w14:textId="77777777" w:rsidR="00D67D93" w:rsidRPr="00166887" w:rsidRDefault="00D67D93" w:rsidP="00D67D93">
                                  <w:pPr>
                                    <w:jc w:val="center"/>
                                    <w:rPr>
                                      <w:sz w:val="24"/>
                                      <w:szCs w:val="24"/>
                                    </w:rPr>
                                  </w:pPr>
                                  <w:r w:rsidRPr="00166887">
                                    <w:rPr>
                                      <w:sz w:val="24"/>
                                      <w:szCs w:val="24"/>
                                    </w:rPr>
                                    <w:t xml:space="preserve">PHONE NO.: </w:t>
                                  </w:r>
                                  <w:r>
                                    <w:rPr>
                                      <w:sz w:val="24"/>
                                      <w:szCs w:val="24"/>
                                    </w:rPr>
                                    <w:t>8073965343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4544E" id="_x0000_s1029" type="#_x0000_t202" style="position:absolute;margin-left:8.1pt;margin-top:178.9pt;width:230.55pt;height:117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" fillcolor="white [3201]" stroked="f" strokeweight=".5pt">
                      <v:textbox>
                        <w:txbxContent>
                          <w:p w14:paraId="39C147D8" w14:textId="77777777" w:rsidR="00D67D93" w:rsidRPr="00166887" w:rsidRDefault="00D67D93" w:rsidP="00D67D93">
                            <w:pPr>
                              <w:jc w:val="center"/>
                              <w:rPr>
                                <w:sz w:val="24"/>
                                <w:szCs w:val="24"/>
                              </w:rPr>
                            </w:pPr>
                            <w:r w:rsidRPr="00166887">
                              <w:rPr>
                                <w:sz w:val="24"/>
                                <w:szCs w:val="24"/>
                              </w:rPr>
                              <w:t xml:space="preserve">NAME: </w:t>
                            </w:r>
                            <w:r>
                              <w:rPr>
                                <w:sz w:val="24"/>
                                <w:szCs w:val="24"/>
                              </w:rPr>
                              <w:t>VARUN P</w:t>
                            </w:r>
                          </w:p>
                          <w:p w14:paraId="46EDFF7D" w14:textId="77777777" w:rsidR="00D67D93" w:rsidRPr="00166887" w:rsidRDefault="00D67D93" w:rsidP="00D67D93">
                            <w:pPr>
                              <w:jc w:val="center"/>
                              <w:rPr>
                                <w:sz w:val="24"/>
                                <w:szCs w:val="24"/>
                              </w:rPr>
                            </w:pPr>
                            <w:r w:rsidRPr="00166887">
                              <w:rPr>
                                <w:sz w:val="24"/>
                                <w:szCs w:val="24"/>
                              </w:rPr>
                              <w:t>USN: 1SG21CS</w:t>
                            </w:r>
                            <w:r>
                              <w:rPr>
                                <w:sz w:val="24"/>
                                <w:szCs w:val="24"/>
                              </w:rPr>
                              <w:t>119</w:t>
                            </w:r>
                          </w:p>
                          <w:p w14:paraId="336F25F8" w14:textId="77777777" w:rsidR="00D67D93" w:rsidRPr="00166887" w:rsidRDefault="00D67D93" w:rsidP="00D67D93">
                            <w:pPr>
                              <w:jc w:val="center"/>
                              <w:rPr>
                                <w:sz w:val="24"/>
                                <w:szCs w:val="24"/>
                              </w:rPr>
                            </w:pPr>
                            <w:r w:rsidRPr="00166887">
                              <w:rPr>
                                <w:sz w:val="24"/>
                                <w:szCs w:val="24"/>
                              </w:rPr>
                              <w:t>EMAIL ID:</w:t>
                            </w:r>
                            <w:r>
                              <w:rPr>
                                <w:sz w:val="24"/>
                                <w:szCs w:val="24"/>
                              </w:rPr>
                              <w:t xml:space="preserve"> </w:t>
                            </w:r>
                            <w:hyperlink r:id="rId124" w:history="1">
                              <w:r w:rsidRPr="00166887">
                                <w:rPr>
                                  <w:rStyle w:val="Hyperlink"/>
                                  <w:sz w:val="24"/>
                                  <w:szCs w:val="24"/>
                                </w:rPr>
                                <w:t>varunp1532003@gmail.com</w:t>
                              </w:r>
                            </w:hyperlink>
                          </w:p>
                          <w:p w14:paraId="4A10607A" w14:textId="77777777" w:rsidR="00D67D93" w:rsidRPr="00166887" w:rsidRDefault="00D67D93" w:rsidP="00D67D93">
                            <w:pPr>
                              <w:jc w:val="center"/>
                              <w:rPr>
                                <w:sz w:val="24"/>
                                <w:szCs w:val="24"/>
                              </w:rPr>
                            </w:pPr>
                            <w:r w:rsidRPr="00166887">
                              <w:rPr>
                                <w:sz w:val="24"/>
                                <w:szCs w:val="24"/>
                              </w:rPr>
                              <w:t xml:space="preserve">PHONE NO.: </w:t>
                            </w:r>
                            <w:r>
                              <w:rPr>
                                <w:sz w:val="24"/>
                                <w:szCs w:val="24"/>
                              </w:rPr>
                              <w:t>8073965343</w:t>
                            </w:r>
                          </w:p>
                        </w:txbxContent>
                      </v:textbox>
                    </v:shape>
                  </w:pict>
                </mc:Fallback>
              </mc:AlternateContent>
            </w:r>
          </w:p>
          <w:p w14:paraId="3ED2EDDF" w14:textId="0461133E" w:rsidR="00A43F54" w:rsidRDefault="00A43F54" w:rsidP="00A43F54">
            <w:r>
              <w:t xml:space="preserve">                  </w:t>
            </w:r>
            <w:r w:rsidRPr="00A43F54">
              <w:drawing>
                <wp:inline distT="0" distB="0" distL="0" distR="0" wp14:anchorId="7533BF36" wp14:editId="1B9A2A9A">
                  <wp:extent cx="1815269" cy="2074545"/>
                  <wp:effectExtent l="0" t="0" r="0" b="1905"/>
                  <wp:docPr id="17861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4026" name=""/>
                          <pic:cNvPicPr/>
                        </pic:nvPicPr>
                        <pic:blipFill>
                          <a:blip r:embed="rId125"/>
                          <a:stretch>
                            <a:fillRect/>
                          </a:stretch>
                        </pic:blipFill>
                        <pic:spPr>
                          <a:xfrm>
                            <a:off x="0" y="0"/>
                            <a:ext cx="1829246" cy="2090519"/>
                          </a:xfrm>
                          <a:prstGeom prst="rect">
                            <a:avLst/>
                          </a:prstGeom>
                        </pic:spPr>
                      </pic:pic>
                    </a:graphicData>
                  </a:graphic>
                </wp:inline>
              </w:drawing>
            </w:r>
          </w:p>
          <w:p w14:paraId="08B79F2B" w14:textId="07F1039B" w:rsidR="00A43F54" w:rsidRPr="00A43F54" w:rsidRDefault="00A43F54" w:rsidP="00A43F54"/>
        </w:tc>
      </w:tr>
    </w:tbl>
    <w:p w14:paraId="53E9438B" w14:textId="39D4C5DA" w:rsidR="00D67D93" w:rsidRPr="00D67D93" w:rsidRDefault="00D67D93" w:rsidP="00D67D93">
      <w:pPr>
        <w:jc w:val="center"/>
        <w:rPr>
          <w:b/>
          <w:bCs/>
          <w:sz w:val="36"/>
          <w:szCs w:val="36"/>
        </w:rPr>
      </w:pPr>
      <w:r>
        <w:rPr>
          <w:b/>
          <w:bCs/>
          <w:sz w:val="36"/>
          <w:szCs w:val="36"/>
        </w:rPr>
        <w:t>STUDENT DETAILS</w:t>
      </w:r>
    </w:p>
    <w:p w14:paraId="24CCF5F6" w14:textId="7E06BC74" w:rsidR="00670E14" w:rsidRDefault="00670E14" w:rsidP="00D67D93">
      <w:pPr>
        <w:pStyle w:val="BodyText"/>
        <w:spacing w:before="299"/>
        <w:ind w:left="3544" w:right="-4471" w:firstLine="425"/>
        <w:rPr>
          <w:sz w:val="36"/>
        </w:rPr>
      </w:pPr>
    </w:p>
    <w:sectPr w:rsidR="00670E14" w:rsidSect="00B0572E">
      <w:headerReference w:type="default" r:id="rId126"/>
      <w:footerReference w:type="default" r:id="rId127"/>
      <w:pgSz w:w="11910" w:h="16840"/>
      <w:pgMar w:top="1920" w:right="853" w:bottom="280" w:left="566" w:header="578" w:footer="94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537E5" w14:textId="77777777" w:rsidR="003342C4" w:rsidRDefault="003342C4">
      <w:r>
        <w:separator/>
      </w:r>
    </w:p>
  </w:endnote>
  <w:endnote w:type="continuationSeparator" w:id="0">
    <w:p w14:paraId="44EBF3BE" w14:textId="77777777" w:rsidR="003342C4" w:rsidRDefault="0033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Nunito Sans">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5333D" w14:textId="23A859AF" w:rsidR="00F7178F" w:rsidRDefault="00F7178F">
    <w:pPr>
      <w:pStyle w:val="Footer"/>
      <w:pBdr>
        <w:top w:val="single" w:sz="4" w:space="1" w:color="D9D9D9" w:themeColor="background1" w:themeShade="D9"/>
      </w:pBdr>
      <w:jc w:val="right"/>
    </w:pPr>
  </w:p>
  <w:p w14:paraId="1A6BA2AC" w14:textId="77777777" w:rsidR="00F7178F" w:rsidRDefault="00F7178F">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2150928"/>
      <w:docPartObj>
        <w:docPartGallery w:val="Page Numbers (Bottom of Page)"/>
        <w:docPartUnique/>
      </w:docPartObj>
    </w:sdtPr>
    <w:sdtEndPr>
      <w:rPr>
        <w:color w:val="7F7F7F" w:themeColor="background1" w:themeShade="7F"/>
        <w:spacing w:val="60"/>
      </w:rPr>
    </w:sdtEndPr>
    <w:sdtContent>
      <w:p w14:paraId="69738BE3" w14:textId="3E3DC478" w:rsidR="002A34CA" w:rsidRPr="0028404E" w:rsidRDefault="000A01BA" w:rsidP="0028404E">
        <w:pPr>
          <w:pStyle w:val="Footer"/>
          <w:pBdr>
            <w:top w:val="single" w:sz="4" w:space="1" w:color="D9D9D9" w:themeColor="background1" w:themeShade="D9"/>
          </w:pBdr>
        </w:pPr>
        <w:r>
          <w:rPr>
            <w:noProof/>
            <w:sz w:val="20"/>
          </w:rPr>
          <mc:AlternateContent>
            <mc:Choice Requires="wps">
              <w:drawing>
                <wp:anchor distT="0" distB="0" distL="0" distR="0" simplePos="0" relativeHeight="251633152" behindDoc="1" locked="0" layoutInCell="1" allowOverlap="1" wp14:anchorId="1E326052" wp14:editId="3385A6E5">
                  <wp:simplePos x="0" y="0"/>
                  <wp:positionH relativeFrom="page">
                    <wp:align>center</wp:align>
                  </wp:positionH>
                  <wp:positionV relativeFrom="topMargin">
                    <wp:posOffset>9828107</wp:posOffset>
                  </wp:positionV>
                  <wp:extent cx="6789420" cy="56515"/>
                  <wp:effectExtent l="0" t="0" r="0" b="635"/>
                  <wp:wrapNone/>
                  <wp:docPr id="654314679"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4FE679B" id="Graphic 27" o:spid="_x0000_s1026" style="position:absolute;margin-left:0;margin-top:773.85pt;width:534.6pt;height:4.45pt;z-index:-251683328;visibility:visible;mso-wrap-style:square;mso-wrap-distance-left:0;mso-wrap-distance-top:0;mso-wrap-distance-right:0;mso-wrap-distance-bottom:0;mso-position-horizontal:center;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sidR="0028404E">
          <w:t xml:space="preserve"> </w:t>
        </w:r>
        <w:r w:rsidR="0028404E" w:rsidRPr="0028404E">
          <w:rPr>
            <w:w w:val="105"/>
            <w:sz w:val="24"/>
            <w:szCs w:val="24"/>
          </w:rPr>
          <w:t>Dept.</w:t>
        </w:r>
        <w:r w:rsidR="0028404E" w:rsidRPr="0028404E">
          <w:rPr>
            <w:spacing w:val="-3"/>
            <w:w w:val="105"/>
            <w:sz w:val="24"/>
            <w:szCs w:val="24"/>
          </w:rPr>
          <w:t xml:space="preserve"> </w:t>
        </w:r>
        <w:r w:rsidR="0028404E" w:rsidRPr="0028404E">
          <w:rPr>
            <w:w w:val="105"/>
            <w:sz w:val="24"/>
            <w:szCs w:val="24"/>
          </w:rPr>
          <w:t>of</w:t>
        </w:r>
        <w:r w:rsidR="0028404E" w:rsidRPr="0028404E">
          <w:rPr>
            <w:spacing w:val="-2"/>
            <w:w w:val="105"/>
            <w:sz w:val="24"/>
            <w:szCs w:val="24"/>
          </w:rPr>
          <w:t xml:space="preserve"> </w:t>
        </w:r>
        <w:r w:rsidR="0028404E" w:rsidRPr="0028404E">
          <w:rPr>
            <w:w w:val="105"/>
            <w:sz w:val="24"/>
            <w:szCs w:val="24"/>
          </w:rPr>
          <w:t>CS&amp;E,</w:t>
        </w:r>
        <w:r w:rsidR="0028404E" w:rsidRPr="0028404E">
          <w:rPr>
            <w:spacing w:val="-2"/>
            <w:w w:val="105"/>
            <w:sz w:val="24"/>
            <w:szCs w:val="24"/>
          </w:rPr>
          <w:t xml:space="preserve"> </w:t>
        </w:r>
        <w:r w:rsidR="0028404E" w:rsidRPr="0028404E">
          <w:rPr>
            <w:spacing w:val="-5"/>
            <w:w w:val="105"/>
            <w:sz w:val="24"/>
            <w:szCs w:val="24"/>
          </w:rPr>
          <w:t>SCE</w:t>
        </w:r>
        <w:r w:rsidR="0028404E" w:rsidRPr="00437BA3">
          <w:rPr>
            <w:sz w:val="24"/>
            <w:szCs w:val="24"/>
          </w:rPr>
          <w:t xml:space="preserve">            </w:t>
        </w:r>
        <w:r w:rsidR="0028404E">
          <w:rPr>
            <w:sz w:val="24"/>
            <w:szCs w:val="24"/>
          </w:rPr>
          <w:t xml:space="preserve">                           2024-25                                                                     32</w:t>
        </w:r>
        <w:r>
          <w:t xml:space="preserve">| </w:t>
        </w:r>
        <w:r>
          <w:rPr>
            <w:color w:val="7F7F7F" w:themeColor="background1" w:themeShade="7F"/>
            <w:spacing w:val="60"/>
          </w:rPr>
          <w:t>Page</w: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4948438"/>
      <w:docPartObj>
        <w:docPartGallery w:val="Page Numbers (Bottom of Page)"/>
        <w:docPartUnique/>
      </w:docPartObj>
    </w:sdtPr>
    <w:sdtEndPr>
      <w:rPr>
        <w:color w:val="7F7F7F" w:themeColor="background1" w:themeShade="7F"/>
        <w:spacing w:val="60"/>
      </w:rPr>
    </w:sdtEndPr>
    <w:sdtContent>
      <w:p w14:paraId="5BC1F8EF" w14:textId="74BBE2E9" w:rsidR="000A01BA" w:rsidRPr="0028404E" w:rsidRDefault="002A3224" w:rsidP="0028404E">
        <w:pPr>
          <w:pStyle w:val="Footer"/>
          <w:pBdr>
            <w:top w:val="single" w:sz="4" w:space="1" w:color="D9D9D9" w:themeColor="background1" w:themeShade="D9"/>
          </w:pBdr>
        </w:pPr>
        <w:r>
          <w:rPr>
            <w:noProof/>
            <w:sz w:val="20"/>
          </w:rPr>
          <mc:AlternateContent>
            <mc:Choice Requires="wps">
              <w:drawing>
                <wp:anchor distT="0" distB="0" distL="0" distR="0" simplePos="0" relativeHeight="251634176" behindDoc="1" locked="0" layoutInCell="1" allowOverlap="1" wp14:anchorId="48DED3C0" wp14:editId="316CA698">
                  <wp:simplePos x="0" y="0"/>
                  <wp:positionH relativeFrom="page">
                    <wp:posOffset>386715</wp:posOffset>
                  </wp:positionH>
                  <wp:positionV relativeFrom="topMargin">
                    <wp:posOffset>9801860</wp:posOffset>
                  </wp:positionV>
                  <wp:extent cx="6789420" cy="56515"/>
                  <wp:effectExtent l="0" t="0" r="0" b="635"/>
                  <wp:wrapNone/>
                  <wp:docPr id="782000829"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D0F33C6" id="Graphic 27" o:spid="_x0000_s1026" style="position:absolute;margin-left:30.45pt;margin-top:771.8pt;width:534.6pt;height:4.45pt;z-index:-251682304;visibility:visible;mso-wrap-style:square;mso-wrap-distance-left:0;mso-wrap-distance-top:0;mso-wrap-distance-right:0;mso-wrap-distance-bottom:0;mso-position-horizontal:absolute;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" path="m6789420,18288l,18288,,56388r6789420,l6789420,18288xem6789420,l,,,9144r6789420,l6789420,xe" fillcolor="#823a0a" stroked="f">
                  <v:path arrowok="t"/>
                  <w10:wrap anchorx="page" anchory="margin"/>
                </v:shape>
              </w:pict>
            </mc:Fallback>
          </mc:AlternateContent>
        </w:r>
        <w:r>
          <w:t xml:space="preserve"> </w:t>
        </w:r>
        <w:r w:rsidR="0028404E" w:rsidRPr="00437BA3">
          <w:rPr>
            <w:w w:val="105"/>
            <w:sz w:val="24"/>
            <w:szCs w:val="24"/>
          </w:rPr>
          <w:t>Dept.</w:t>
        </w:r>
        <w:r w:rsidR="0028404E" w:rsidRPr="00437BA3">
          <w:rPr>
            <w:spacing w:val="-3"/>
            <w:w w:val="105"/>
            <w:sz w:val="24"/>
            <w:szCs w:val="24"/>
          </w:rPr>
          <w:t xml:space="preserve"> </w:t>
        </w:r>
        <w:r w:rsidR="0028404E" w:rsidRPr="00437BA3">
          <w:rPr>
            <w:w w:val="105"/>
            <w:sz w:val="24"/>
            <w:szCs w:val="24"/>
          </w:rPr>
          <w:t>of</w:t>
        </w:r>
        <w:r w:rsidR="0028404E" w:rsidRPr="00437BA3">
          <w:rPr>
            <w:spacing w:val="-2"/>
            <w:w w:val="105"/>
            <w:sz w:val="24"/>
            <w:szCs w:val="24"/>
          </w:rPr>
          <w:t xml:space="preserve"> </w:t>
        </w:r>
        <w:r w:rsidR="0028404E" w:rsidRPr="00437BA3">
          <w:rPr>
            <w:w w:val="105"/>
            <w:sz w:val="24"/>
            <w:szCs w:val="24"/>
          </w:rPr>
          <w:t>CS&amp;E,</w:t>
        </w:r>
        <w:r w:rsidR="0028404E" w:rsidRPr="00437BA3">
          <w:rPr>
            <w:spacing w:val="-2"/>
            <w:w w:val="105"/>
            <w:sz w:val="24"/>
            <w:szCs w:val="24"/>
          </w:rPr>
          <w:t xml:space="preserve"> </w:t>
        </w:r>
        <w:r w:rsidR="0028404E" w:rsidRPr="00437BA3">
          <w:rPr>
            <w:spacing w:val="-5"/>
            <w:w w:val="105"/>
            <w:sz w:val="24"/>
            <w:szCs w:val="24"/>
          </w:rPr>
          <w:t>SCE</w:t>
        </w:r>
        <w:r w:rsidR="0028404E" w:rsidRPr="00437BA3">
          <w:rPr>
            <w:sz w:val="24"/>
            <w:szCs w:val="24"/>
          </w:rPr>
          <w:t xml:space="preserve">            </w:t>
        </w:r>
        <w:r w:rsidR="0028404E">
          <w:rPr>
            <w:sz w:val="24"/>
            <w:szCs w:val="24"/>
          </w:rPr>
          <w:t xml:space="preserve">                           </w:t>
        </w:r>
        <w:r>
          <w:rPr>
            <w:sz w:val="24"/>
            <w:szCs w:val="24"/>
          </w:rPr>
          <w:t xml:space="preserve">  2024-25                                                                  </w:t>
        </w:r>
        <w:r w:rsidR="0028404E">
          <w:rPr>
            <w:sz w:val="24"/>
            <w:szCs w:val="24"/>
          </w:rPr>
          <w:t xml:space="preserve"> </w:t>
        </w:r>
        <w:r w:rsidR="000A01BA">
          <w:t xml:space="preserve">33 | </w:t>
        </w:r>
        <w:r w:rsidR="000A01BA">
          <w:rPr>
            <w:color w:val="7F7F7F" w:themeColor="background1" w:themeShade="7F"/>
            <w:spacing w:val="60"/>
          </w:rPr>
          <w:t>Page</w:t>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181619"/>
      <w:docPartObj>
        <w:docPartGallery w:val="Page Numbers (Bottom of Page)"/>
        <w:docPartUnique/>
      </w:docPartObj>
    </w:sdtPr>
    <w:sdtEndPr>
      <w:rPr>
        <w:color w:val="7F7F7F" w:themeColor="background1" w:themeShade="7F"/>
        <w:spacing w:val="60"/>
      </w:rPr>
    </w:sdtEndPr>
    <w:sdtContent>
      <w:p w14:paraId="3954A179" w14:textId="1F629729" w:rsidR="000A01BA" w:rsidRDefault="00922977" w:rsidP="0092297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sidRPr="00437BA3">
          <w:rPr>
            <w:sz w:val="24"/>
            <w:szCs w:val="24"/>
          </w:rPr>
          <w:t xml:space="preserve">            </w:t>
        </w:r>
        <w:r>
          <w:rPr>
            <w:sz w:val="24"/>
            <w:szCs w:val="24"/>
          </w:rPr>
          <w:t xml:space="preserve">                         </w:t>
        </w:r>
        <w:r>
          <w:rPr>
            <w:sz w:val="24"/>
            <w:szCs w:val="24"/>
          </w:rPr>
          <w:t xml:space="preserve">        2024-25                                                               </w:t>
        </w:r>
        <w:r w:rsidR="000A01BA">
          <w:rPr>
            <w:noProof/>
            <w:sz w:val="20"/>
          </w:rPr>
          <mc:AlternateContent>
            <mc:Choice Requires="wps">
              <w:drawing>
                <wp:anchor distT="0" distB="0" distL="0" distR="0" simplePos="0" relativeHeight="251635200" behindDoc="1" locked="0" layoutInCell="1" allowOverlap="1" wp14:anchorId="7BA57B6C" wp14:editId="392CD373">
                  <wp:simplePos x="0" y="0"/>
                  <wp:positionH relativeFrom="page">
                    <wp:align>center</wp:align>
                  </wp:positionH>
                  <wp:positionV relativeFrom="topMargin">
                    <wp:posOffset>9822815</wp:posOffset>
                  </wp:positionV>
                  <wp:extent cx="6789420" cy="56515"/>
                  <wp:effectExtent l="0" t="0" r="0" b="635"/>
                  <wp:wrapNone/>
                  <wp:docPr id="682380186"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A41FA3E" id="Graphic 27" o:spid="_x0000_s1026" style="position:absolute;margin-left:0;margin-top:773.45pt;width:534.6pt;height:4.45pt;z-index:-251681280;visibility:visible;mso-wrap-style:square;mso-wrap-distance-left:0;mso-wrap-distance-top:0;mso-wrap-distance-right:0;mso-wrap-distance-bottom:0;mso-position-horizontal:center;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sidR="000A01BA">
          <w:t xml:space="preserve">34 | </w:t>
        </w:r>
        <w:r w:rsidR="000A01BA">
          <w:rPr>
            <w:color w:val="7F7F7F" w:themeColor="background1" w:themeShade="7F"/>
            <w:spacing w:val="60"/>
          </w:rPr>
          <w:t>Page</w:t>
        </w:r>
      </w:p>
    </w:sdtContent>
  </w:sdt>
  <w:p w14:paraId="5BAB1EFC" w14:textId="45C92296" w:rsidR="000A01BA" w:rsidRDefault="000A01BA">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0826023"/>
      <w:docPartObj>
        <w:docPartGallery w:val="Page Numbers (Bottom of Page)"/>
        <w:docPartUnique/>
      </w:docPartObj>
    </w:sdtPr>
    <w:sdtEndPr>
      <w:rPr>
        <w:color w:val="7F7F7F" w:themeColor="background1" w:themeShade="7F"/>
        <w:spacing w:val="60"/>
      </w:rPr>
    </w:sdtEndPr>
    <w:sdtContent>
      <w:p w14:paraId="43204167" w14:textId="4F0BEEBB" w:rsidR="000A01BA" w:rsidRDefault="00922977" w:rsidP="0092297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sidRPr="00437BA3">
          <w:rPr>
            <w:sz w:val="24"/>
            <w:szCs w:val="24"/>
          </w:rPr>
          <w:t xml:space="preserve">            </w:t>
        </w:r>
        <w:r>
          <w:rPr>
            <w:sz w:val="24"/>
            <w:szCs w:val="24"/>
          </w:rPr>
          <w:t xml:space="preserve">                             </w:t>
        </w:r>
        <w:r w:rsidR="000A01BA">
          <w:rPr>
            <w:noProof/>
            <w:sz w:val="20"/>
          </w:rPr>
          <mc:AlternateContent>
            <mc:Choice Requires="wps">
              <w:drawing>
                <wp:anchor distT="0" distB="0" distL="0" distR="0" simplePos="0" relativeHeight="251636224" behindDoc="1" locked="0" layoutInCell="1" allowOverlap="1" wp14:anchorId="438E6536" wp14:editId="5E268973">
                  <wp:simplePos x="0" y="0"/>
                  <wp:positionH relativeFrom="page">
                    <wp:align>center</wp:align>
                  </wp:positionH>
                  <wp:positionV relativeFrom="topMargin">
                    <wp:posOffset>9819640</wp:posOffset>
                  </wp:positionV>
                  <wp:extent cx="6789420" cy="56515"/>
                  <wp:effectExtent l="0" t="0" r="0" b="635"/>
                  <wp:wrapNone/>
                  <wp:docPr id="1877429168"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04A6408" id="Graphic 27" o:spid="_x0000_s1026" style="position:absolute;margin-left:0;margin-top:773.2pt;width:534.6pt;height:4.45pt;z-index:-251680256;visibility:visible;mso-wrap-style:square;mso-wrap-distance-left:0;mso-wrap-distance-top:0;mso-wrap-distance-right:0;mso-wrap-distance-bottom:0;mso-position-horizontal:center;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sz w:val="24"/>
            <w:szCs w:val="24"/>
          </w:rPr>
          <w:t xml:space="preserve">  </w:t>
        </w:r>
        <w:r w:rsidR="009F053E">
          <w:rPr>
            <w:sz w:val="24"/>
            <w:szCs w:val="24"/>
          </w:rPr>
          <w:t xml:space="preserve"> </w:t>
        </w:r>
        <w:r>
          <w:rPr>
            <w:sz w:val="24"/>
            <w:szCs w:val="24"/>
          </w:rPr>
          <w:t xml:space="preserve"> 2024-25                                                               </w:t>
        </w:r>
        <w:r w:rsidR="000A01BA">
          <w:t xml:space="preserve">35 | </w:t>
        </w:r>
        <w:r w:rsidR="000A01BA">
          <w:rPr>
            <w:color w:val="7F7F7F" w:themeColor="background1" w:themeShade="7F"/>
            <w:spacing w:val="60"/>
          </w:rPr>
          <w:t>Page</w:t>
        </w:r>
      </w:p>
    </w:sdtContent>
  </w:sdt>
  <w:p w14:paraId="7B7D9308" w14:textId="4C3171C7" w:rsidR="000A01BA" w:rsidRDefault="000A01BA">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7712563"/>
      <w:docPartObj>
        <w:docPartGallery w:val="Page Numbers (Bottom of Page)"/>
        <w:docPartUnique/>
      </w:docPartObj>
    </w:sdtPr>
    <w:sdtEndPr>
      <w:rPr>
        <w:color w:val="7F7F7F" w:themeColor="background1" w:themeShade="7F"/>
        <w:spacing w:val="60"/>
      </w:rPr>
    </w:sdtEndPr>
    <w:sdtContent>
      <w:p w14:paraId="5A4B50B2" w14:textId="3F2256E7" w:rsidR="000A01BA" w:rsidRDefault="009F053E" w:rsidP="009F053E">
        <w:pPr>
          <w:pStyle w:val="Footer"/>
          <w:pBdr>
            <w:top w:val="single" w:sz="4" w:space="1" w:color="D9D9D9" w:themeColor="background1" w:themeShade="D9"/>
          </w:pBdr>
        </w:pPr>
        <w:r>
          <w:t xml:space="preserve"> </w: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sidRPr="00437BA3">
          <w:rPr>
            <w:sz w:val="24"/>
            <w:szCs w:val="24"/>
          </w:rPr>
          <w:t xml:space="preserve">            </w:t>
        </w:r>
        <w:r>
          <w:rPr>
            <w:sz w:val="24"/>
            <w:szCs w:val="24"/>
          </w:rPr>
          <w:t xml:space="preserve">                            </w:t>
        </w:r>
        <w:r>
          <w:rPr>
            <w:sz w:val="24"/>
            <w:szCs w:val="24"/>
          </w:rPr>
          <w:t xml:space="preserve">         2024-25                                                           </w:t>
        </w:r>
        <w:r w:rsidR="000A01BA">
          <w:rPr>
            <w:noProof/>
            <w:sz w:val="20"/>
          </w:rPr>
          <mc:AlternateContent>
            <mc:Choice Requires="wps">
              <w:drawing>
                <wp:anchor distT="0" distB="0" distL="0" distR="0" simplePos="0" relativeHeight="251637248" behindDoc="1" locked="0" layoutInCell="1" allowOverlap="1" wp14:anchorId="44529ACF" wp14:editId="05AE1A37">
                  <wp:simplePos x="0" y="0"/>
                  <wp:positionH relativeFrom="page">
                    <wp:align>center</wp:align>
                  </wp:positionH>
                  <wp:positionV relativeFrom="margin">
                    <wp:posOffset>9288145</wp:posOffset>
                  </wp:positionV>
                  <wp:extent cx="6789420" cy="56515"/>
                  <wp:effectExtent l="0" t="0" r="0" b="635"/>
                  <wp:wrapNone/>
                  <wp:docPr id="740517865"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AD7C488" id="Graphic 27" o:spid="_x0000_s1026" style="position:absolute;margin-left:0;margin-top:731.35pt;width:534.6pt;height:4.45pt;z-index:-251679232;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sidR="000A01BA">
          <w:t xml:space="preserve">36| </w:t>
        </w:r>
        <w:r w:rsidR="000A01BA">
          <w:rPr>
            <w:color w:val="7F7F7F" w:themeColor="background1" w:themeShade="7F"/>
            <w:spacing w:val="60"/>
          </w:rPr>
          <w:t>Page</w:t>
        </w:r>
      </w:p>
    </w:sdtContent>
  </w:sdt>
  <w:p w14:paraId="164B9278" w14:textId="77777777" w:rsidR="000A01BA" w:rsidRDefault="000A01BA">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3937811"/>
      <w:docPartObj>
        <w:docPartGallery w:val="Page Numbers (Bottom of Page)"/>
        <w:docPartUnique/>
      </w:docPartObj>
    </w:sdtPr>
    <w:sdtEndPr>
      <w:rPr>
        <w:color w:val="7F7F7F" w:themeColor="background1" w:themeShade="7F"/>
        <w:spacing w:val="60"/>
      </w:rPr>
    </w:sdtEndPr>
    <w:sdtContent>
      <w:p w14:paraId="1669B62B" w14:textId="25B008EE" w:rsidR="000A01BA" w:rsidRDefault="009F053E" w:rsidP="009F053E">
        <w:pPr>
          <w:pStyle w:val="Footer"/>
          <w:pBdr>
            <w:top w:val="single" w:sz="4" w:space="1" w:color="D9D9D9" w:themeColor="background1" w:themeShade="D9"/>
          </w:pBdr>
        </w:pPr>
        <w:r>
          <w:t xml:space="preserve">    </w: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sidRPr="00437BA3">
          <w:rPr>
            <w:sz w:val="24"/>
            <w:szCs w:val="24"/>
          </w:rPr>
          <w:t xml:space="preserve">            </w:t>
        </w:r>
        <w:r>
          <w:rPr>
            <w:sz w:val="24"/>
            <w:szCs w:val="24"/>
          </w:rPr>
          <w:t xml:space="preserve">                             </w:t>
        </w:r>
        <w:r w:rsidR="005A46E0">
          <w:rPr>
            <w:noProof/>
            <w:sz w:val="20"/>
          </w:rPr>
          <mc:AlternateContent>
            <mc:Choice Requires="wps">
              <w:drawing>
                <wp:anchor distT="0" distB="0" distL="0" distR="0" simplePos="0" relativeHeight="251638272" behindDoc="1" locked="0" layoutInCell="1" allowOverlap="1" wp14:anchorId="476B57F3" wp14:editId="3CF11B4B">
                  <wp:simplePos x="0" y="0"/>
                  <wp:positionH relativeFrom="page">
                    <wp:align>center</wp:align>
                  </wp:positionH>
                  <wp:positionV relativeFrom="topMargin">
                    <wp:posOffset>9834880</wp:posOffset>
                  </wp:positionV>
                  <wp:extent cx="6789420" cy="56515"/>
                  <wp:effectExtent l="0" t="0" r="0" b="635"/>
                  <wp:wrapNone/>
                  <wp:docPr id="2012111380"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A25C3DF" id="Graphic 27" o:spid="_x0000_s1026" style="position:absolute;margin-left:0;margin-top:774.4pt;width:534.6pt;height:4.45pt;z-index:-251678208;visibility:visible;mso-wrap-style:square;mso-wrap-distance-left:0;mso-wrap-distance-top:0;mso-wrap-distance-right:0;mso-wrap-distance-bottom:0;mso-position-horizontal:center;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sz w:val="24"/>
            <w:szCs w:val="24"/>
          </w:rPr>
          <w:t xml:space="preserve">  2024-25                                                              </w:t>
        </w:r>
        <w:r w:rsidR="005A46E0">
          <w:t>37</w:t>
        </w:r>
        <w:r w:rsidR="000A01BA">
          <w:t xml:space="preserve"> | </w:t>
        </w:r>
        <w:r w:rsidR="000A01BA">
          <w:rPr>
            <w:color w:val="7F7F7F" w:themeColor="background1" w:themeShade="7F"/>
            <w:spacing w:val="60"/>
          </w:rPr>
          <w:t>Page</w:t>
        </w:r>
      </w:p>
    </w:sdtContent>
  </w:sdt>
  <w:p w14:paraId="04964A11" w14:textId="77777777" w:rsidR="000A01BA" w:rsidRDefault="000A01BA">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6069418"/>
      <w:docPartObj>
        <w:docPartGallery w:val="Page Numbers (Bottom of Page)"/>
        <w:docPartUnique/>
      </w:docPartObj>
    </w:sdtPr>
    <w:sdtEndPr>
      <w:rPr>
        <w:color w:val="7F7F7F" w:themeColor="background1" w:themeShade="7F"/>
        <w:spacing w:val="60"/>
      </w:rPr>
    </w:sdtEndPr>
    <w:sdtContent>
      <w:p w14:paraId="734B622D" w14:textId="5C032A72" w:rsidR="005A46E0" w:rsidRDefault="00991729" w:rsidP="00991729">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5A46E0">
          <w:rPr>
            <w:noProof/>
            <w:sz w:val="20"/>
          </w:rPr>
          <mc:AlternateContent>
            <mc:Choice Requires="wps">
              <w:drawing>
                <wp:anchor distT="0" distB="0" distL="0" distR="0" simplePos="0" relativeHeight="251639296" behindDoc="1" locked="0" layoutInCell="1" allowOverlap="1" wp14:anchorId="6410DB1E" wp14:editId="41F8BCB3">
                  <wp:simplePos x="0" y="0"/>
                  <wp:positionH relativeFrom="page">
                    <wp:align>center</wp:align>
                  </wp:positionH>
                  <wp:positionV relativeFrom="margin">
                    <wp:posOffset>9250045</wp:posOffset>
                  </wp:positionV>
                  <wp:extent cx="6789420" cy="56515"/>
                  <wp:effectExtent l="0" t="0" r="0" b="635"/>
                  <wp:wrapNone/>
                  <wp:docPr id="1503744684"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62F153B" id="Graphic 27" o:spid="_x0000_s1026" style="position:absolute;margin-left:0;margin-top:728.35pt;width:534.6pt;height:4.45pt;z-index:-251677184;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noProof/>
            <w:sz w:val="20"/>
          </w:rPr>
          <w:t xml:space="preserve">                                                       2024-25                                                                             </w:t>
        </w:r>
        <w:r w:rsidR="005A46E0">
          <w:t xml:space="preserve">38 | </w:t>
        </w:r>
        <w:r w:rsidR="005A46E0">
          <w:rPr>
            <w:color w:val="7F7F7F" w:themeColor="background1" w:themeShade="7F"/>
            <w:spacing w:val="60"/>
          </w:rPr>
          <w:t>Page</w:t>
        </w:r>
      </w:p>
    </w:sdtContent>
  </w:sdt>
  <w:p w14:paraId="47487CED" w14:textId="77777777" w:rsidR="005A46E0" w:rsidRDefault="005A46E0">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7235606"/>
      <w:docPartObj>
        <w:docPartGallery w:val="Page Numbers (Bottom of Page)"/>
        <w:docPartUnique/>
      </w:docPartObj>
    </w:sdtPr>
    <w:sdtEndPr>
      <w:rPr>
        <w:color w:val="7F7F7F" w:themeColor="background1" w:themeShade="7F"/>
        <w:spacing w:val="60"/>
      </w:rPr>
    </w:sdtEndPr>
    <w:sdtContent>
      <w:p w14:paraId="02B5B692" w14:textId="0CF4D55F" w:rsidR="005A46E0" w:rsidRDefault="00991729" w:rsidP="0008483C">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w:t>
        </w:r>
        <w:r w:rsidR="005A46E0">
          <w:rPr>
            <w:noProof/>
            <w:sz w:val="20"/>
          </w:rPr>
          <mc:AlternateContent>
            <mc:Choice Requires="wps">
              <w:drawing>
                <wp:anchor distT="0" distB="0" distL="0" distR="0" simplePos="0" relativeHeight="251640320" behindDoc="1" locked="0" layoutInCell="1" allowOverlap="1" wp14:anchorId="00848DCD" wp14:editId="1143E80D">
                  <wp:simplePos x="0" y="0"/>
                  <wp:positionH relativeFrom="page">
                    <wp:align>center</wp:align>
                  </wp:positionH>
                  <wp:positionV relativeFrom="margin">
                    <wp:posOffset>9234805</wp:posOffset>
                  </wp:positionV>
                  <wp:extent cx="6789420" cy="56515"/>
                  <wp:effectExtent l="0" t="0" r="0" b="635"/>
                  <wp:wrapNone/>
                  <wp:docPr id="1321101911"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22FD2EBB" id="Graphic 27" o:spid="_x0000_s1026" style="position:absolute;margin-left:0;margin-top:727.15pt;width:534.6pt;height:4.45pt;z-index:-251676160;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sidR="0008483C">
          <w:rPr>
            <w:spacing w:val="-5"/>
            <w:w w:val="105"/>
            <w:sz w:val="24"/>
            <w:szCs w:val="24"/>
          </w:rPr>
          <w:t xml:space="preserve">E                                                        2024-25                                                        </w:t>
        </w:r>
        <w:r w:rsidR="005A46E0">
          <w:t xml:space="preserve">39 | </w:t>
        </w:r>
        <w:r w:rsidR="005A46E0">
          <w:rPr>
            <w:color w:val="7F7F7F" w:themeColor="background1" w:themeShade="7F"/>
            <w:spacing w:val="60"/>
          </w:rPr>
          <w:t>Page</w:t>
        </w:r>
      </w:p>
    </w:sdtContent>
  </w:sdt>
  <w:p w14:paraId="2D2D39B9" w14:textId="77777777" w:rsidR="005A46E0" w:rsidRDefault="005A46E0">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7931922"/>
      <w:docPartObj>
        <w:docPartGallery w:val="Page Numbers (Bottom of Page)"/>
        <w:docPartUnique/>
      </w:docPartObj>
    </w:sdtPr>
    <w:sdtEndPr>
      <w:rPr>
        <w:color w:val="7F7F7F" w:themeColor="background1" w:themeShade="7F"/>
        <w:spacing w:val="60"/>
      </w:rPr>
    </w:sdtEndPr>
    <w:sdtContent>
      <w:p w14:paraId="4E76B443" w14:textId="04041CD7" w:rsidR="005A46E0" w:rsidRDefault="0008483C" w:rsidP="0008483C">
        <w:pPr>
          <w:pStyle w:val="Footer"/>
          <w:pBdr>
            <w:top w:val="single" w:sz="4" w:space="1" w:color="D9D9D9" w:themeColor="background1" w:themeShade="D9"/>
          </w:pBdr>
        </w:pPr>
        <w:r>
          <w:t xml:space="preserve">  </w: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sidR="005A46E0">
          <w:rPr>
            <w:noProof/>
            <w:sz w:val="20"/>
          </w:rPr>
          <mc:AlternateContent>
            <mc:Choice Requires="wps">
              <w:drawing>
                <wp:anchor distT="0" distB="0" distL="0" distR="0" simplePos="0" relativeHeight="251641344" behindDoc="1" locked="0" layoutInCell="1" allowOverlap="1" wp14:anchorId="5DF274BA" wp14:editId="3DC4FBA0">
                  <wp:simplePos x="0" y="0"/>
                  <wp:positionH relativeFrom="page">
                    <wp:align>center</wp:align>
                  </wp:positionH>
                  <wp:positionV relativeFrom="topMargin">
                    <wp:posOffset>9865360</wp:posOffset>
                  </wp:positionV>
                  <wp:extent cx="6789420" cy="56515"/>
                  <wp:effectExtent l="0" t="0" r="0" b="635"/>
                  <wp:wrapNone/>
                  <wp:docPr id="2110215489"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4AEF505" id="Graphic 27" o:spid="_x0000_s1026" style="position:absolute;margin-left:0;margin-top:776.8pt;width:534.6pt;height:4.45pt;z-index:-251675136;visibility:visible;mso-wrap-style:square;mso-wrap-distance-left:0;mso-wrap-distance-top:0;mso-wrap-distance-right:0;mso-wrap-distance-bottom:0;mso-position-horizontal:center;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spacing w:val="-5"/>
            <w:w w:val="105"/>
            <w:sz w:val="24"/>
            <w:szCs w:val="24"/>
          </w:rPr>
          <w:t xml:space="preserve">                                                        2024-25                                                      </w:t>
        </w:r>
        <w:r w:rsidR="005A46E0">
          <w:t xml:space="preserve">40 | </w:t>
        </w:r>
        <w:r w:rsidR="005A46E0">
          <w:rPr>
            <w:color w:val="7F7F7F" w:themeColor="background1" w:themeShade="7F"/>
            <w:spacing w:val="60"/>
          </w:rPr>
          <w:t>Page</w:t>
        </w:r>
      </w:p>
    </w:sdtContent>
  </w:sdt>
  <w:p w14:paraId="2E7E927D" w14:textId="77777777" w:rsidR="005A46E0" w:rsidRDefault="005A46E0">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9344189"/>
      <w:docPartObj>
        <w:docPartGallery w:val="Page Numbers (Bottom of Page)"/>
        <w:docPartUnique/>
      </w:docPartObj>
    </w:sdtPr>
    <w:sdtEndPr>
      <w:rPr>
        <w:color w:val="7F7F7F" w:themeColor="background1" w:themeShade="7F"/>
        <w:spacing w:val="60"/>
      </w:rPr>
    </w:sdtEndPr>
    <w:sdtContent>
      <w:p w14:paraId="08989392" w14:textId="71706BEB" w:rsidR="005A46E0" w:rsidRDefault="00A21EA9" w:rsidP="0008483C">
        <w:pPr>
          <w:pStyle w:val="Footer"/>
          <w:pBdr>
            <w:top w:val="single" w:sz="4" w:space="4" w:color="D9D9D9" w:themeColor="background1" w:themeShade="D9"/>
          </w:pBdr>
        </w:pPr>
        <w:r>
          <w:rPr>
            <w:noProof/>
            <w:sz w:val="20"/>
          </w:rPr>
          <mc:AlternateContent>
            <mc:Choice Requires="wps">
              <w:drawing>
                <wp:anchor distT="0" distB="0" distL="0" distR="0" simplePos="0" relativeHeight="251642368" behindDoc="1" locked="0" layoutInCell="1" allowOverlap="1" wp14:anchorId="56DAC81E" wp14:editId="43F898DA">
                  <wp:simplePos x="0" y="0"/>
                  <wp:positionH relativeFrom="page">
                    <wp:posOffset>346710</wp:posOffset>
                  </wp:positionH>
                  <wp:positionV relativeFrom="margin">
                    <wp:posOffset>9229090</wp:posOffset>
                  </wp:positionV>
                  <wp:extent cx="6789420" cy="56515"/>
                  <wp:effectExtent l="0" t="0" r="0" b="635"/>
                  <wp:wrapNone/>
                  <wp:docPr id="5257641"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4A43D58D" id="Graphic 27" o:spid="_x0000_s1026" style="position:absolute;margin-left:27.3pt;margin-top:726.7pt;width:534.6pt;height:4.45pt;z-index:-251674112;visibility:visible;mso-wrap-style:square;mso-wrap-distance-left:0;mso-wrap-distance-top:0;mso-wrap-distance-right:0;mso-wrap-distance-bottom:0;mso-position-horizontal:absolute;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" path="m6789420,18288l,18288,,56388r6789420,l6789420,18288xem6789420,l,,,9144r6789420,l6789420,xe" fillcolor="#823a0a" stroked="f">
                  <v:path arrowok="t"/>
                  <w10:wrap anchorx="page" anchory="margin"/>
                </v:shape>
              </w:pict>
            </mc:Fallback>
          </mc:AlternateContent>
        </w:r>
        <w:r w:rsidR="0008483C" w:rsidRPr="00437BA3">
          <w:rPr>
            <w:w w:val="105"/>
            <w:sz w:val="24"/>
            <w:szCs w:val="24"/>
          </w:rPr>
          <w:t>Dept.</w:t>
        </w:r>
        <w:r w:rsidR="0008483C" w:rsidRPr="00437BA3">
          <w:rPr>
            <w:spacing w:val="-3"/>
            <w:w w:val="105"/>
            <w:sz w:val="24"/>
            <w:szCs w:val="24"/>
          </w:rPr>
          <w:t xml:space="preserve"> </w:t>
        </w:r>
        <w:r w:rsidR="0008483C" w:rsidRPr="00437BA3">
          <w:rPr>
            <w:w w:val="105"/>
            <w:sz w:val="24"/>
            <w:szCs w:val="24"/>
          </w:rPr>
          <w:t>of</w:t>
        </w:r>
        <w:r w:rsidR="0008483C" w:rsidRPr="00437BA3">
          <w:rPr>
            <w:spacing w:val="-2"/>
            <w:w w:val="105"/>
            <w:sz w:val="24"/>
            <w:szCs w:val="24"/>
          </w:rPr>
          <w:t xml:space="preserve"> </w:t>
        </w:r>
        <w:r w:rsidR="0008483C" w:rsidRPr="00437BA3">
          <w:rPr>
            <w:w w:val="105"/>
            <w:sz w:val="24"/>
            <w:szCs w:val="24"/>
          </w:rPr>
          <w:t>CS&amp;E,</w:t>
        </w:r>
        <w:r w:rsidR="0008483C" w:rsidRPr="00437BA3">
          <w:rPr>
            <w:spacing w:val="-2"/>
            <w:w w:val="105"/>
            <w:sz w:val="24"/>
            <w:szCs w:val="24"/>
          </w:rPr>
          <w:t xml:space="preserve"> </w:t>
        </w:r>
        <w:r w:rsidR="0008483C" w:rsidRPr="00437BA3">
          <w:rPr>
            <w:spacing w:val="-5"/>
            <w:w w:val="105"/>
            <w:sz w:val="24"/>
            <w:szCs w:val="24"/>
          </w:rPr>
          <w:t>SCE</w:t>
        </w:r>
        <w:r w:rsidR="0008483C">
          <w:rPr>
            <w:spacing w:val="-5"/>
            <w:w w:val="105"/>
            <w:sz w:val="24"/>
            <w:szCs w:val="24"/>
          </w:rPr>
          <w:t xml:space="preserve">                    </w:t>
        </w:r>
        <w:r>
          <w:rPr>
            <w:spacing w:val="-5"/>
            <w:w w:val="105"/>
            <w:sz w:val="24"/>
            <w:szCs w:val="24"/>
          </w:rPr>
          <w:t xml:space="preserve">                                2024-25                                                           </w:t>
        </w:r>
        <w:r w:rsidR="0008483C">
          <w:rPr>
            <w:noProof/>
            <w:sz w:val="20"/>
          </w:rPr>
          <w:t xml:space="preserve"> </w:t>
        </w:r>
        <w:r w:rsidR="005A46E0">
          <w:t xml:space="preserve">41 | </w:t>
        </w:r>
        <w:r w:rsidR="005A46E0">
          <w:rPr>
            <w:color w:val="7F7F7F" w:themeColor="background1" w:themeShade="7F"/>
            <w:spacing w:val="60"/>
          </w:rPr>
          <w:t>Page</w:t>
        </w:r>
      </w:p>
    </w:sdtContent>
  </w:sdt>
  <w:p w14:paraId="612F6BDD" w14:textId="77777777" w:rsidR="005A46E0" w:rsidRDefault="005A46E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004812"/>
      <w:docPartObj>
        <w:docPartGallery w:val="Page Numbers (Bottom of Page)"/>
        <w:docPartUnique/>
      </w:docPartObj>
    </w:sdtPr>
    <w:sdtEndPr>
      <w:rPr>
        <w:color w:val="7F7F7F" w:themeColor="background1" w:themeShade="7F"/>
        <w:spacing w:val="60"/>
      </w:rPr>
    </w:sdtEndPr>
    <w:sdtContent>
      <w:p w14:paraId="29FBB861" w14:textId="37D6911F" w:rsidR="00F7178F" w:rsidRDefault="00595884">
        <w:pPr>
          <w:pStyle w:val="Footer"/>
          <w:pBdr>
            <w:top w:val="single" w:sz="4" w:space="1" w:color="D9D9D9" w:themeColor="background1" w:themeShade="D9"/>
          </w:pBdr>
          <w:rPr>
            <w:b/>
            <w:bCs/>
          </w:rPr>
        </w:pPr>
        <w:r>
          <w:rPr>
            <w:noProof/>
            <w:sz w:val="20"/>
          </w:rPr>
          <mc:AlternateContent>
            <mc:Choice Requires="wps">
              <w:drawing>
                <wp:anchor distT="0" distB="0" distL="0" distR="0" simplePos="0" relativeHeight="251631104" behindDoc="1" locked="0" layoutInCell="1" allowOverlap="1" wp14:anchorId="7FE5D2D8" wp14:editId="7083AA03">
                  <wp:simplePos x="0" y="0"/>
                  <wp:positionH relativeFrom="page">
                    <wp:posOffset>396240</wp:posOffset>
                  </wp:positionH>
                  <wp:positionV relativeFrom="margin">
                    <wp:posOffset>9248140</wp:posOffset>
                  </wp:positionV>
                  <wp:extent cx="6789420" cy="56515"/>
                  <wp:effectExtent l="0" t="0" r="0" b="635"/>
                  <wp:wrapNone/>
                  <wp:docPr id="1048892202"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A02DB00" id="Graphic 8" o:spid="_x0000_s1026" style="position:absolute;margin-left:31.2pt;margin-top:728.2pt;width:534.6pt;height:4.45pt;z-index:-251685376;visibility:visible;mso-wrap-style:square;mso-wrap-distance-left:0;mso-wrap-distance-top:0;mso-wrap-distance-right:0;mso-wrap-distance-bottom:0;mso-position-horizontal:absolute;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" path="m6789420,18288l,18288,,56388r6789420,l6789420,18288xem6789420,l,,,9144r6789420,l6789420,xe" fillcolor="#823a0a" stroked="f">
                  <v:path arrowok="t"/>
                  <w10:wrap anchorx="page" anchory="margin"/>
                </v:shape>
              </w:pict>
            </mc:Fallback>
          </mc:AlternateContent>
        </w:r>
        <w:r>
          <w:t xml:space="preserve">                                                                                                                                                                           </w:t>
        </w:r>
      </w:p>
    </w:sdtContent>
  </w:sdt>
  <w:p w14:paraId="0303BAD9" w14:textId="4A4F25AA" w:rsidR="00437BA3" w:rsidRDefault="00437BA3" w:rsidP="00437BA3">
    <w:pPr>
      <w:pStyle w:val="BodyText"/>
      <w:tabs>
        <w:tab w:val="center" w:pos="5316"/>
        <w:tab w:val="left" w:pos="9026"/>
      </w:tabs>
      <w:spacing w:before="10"/>
      <w:ind w:left="142"/>
    </w:pPr>
    <w:r>
      <w:rPr>
        <w:w w:val="105"/>
      </w:rPr>
      <w:t>Dept.</w:t>
    </w:r>
    <w:r>
      <w:rPr>
        <w:spacing w:val="-3"/>
        <w:w w:val="105"/>
      </w:rPr>
      <w:t xml:space="preserve"> </w:t>
    </w:r>
    <w:r>
      <w:rPr>
        <w:w w:val="105"/>
      </w:rPr>
      <w:t>of</w:t>
    </w:r>
    <w:r>
      <w:rPr>
        <w:spacing w:val="-2"/>
        <w:w w:val="105"/>
      </w:rPr>
      <w:t xml:space="preserve"> </w:t>
    </w:r>
    <w:r>
      <w:rPr>
        <w:w w:val="105"/>
      </w:rPr>
      <w:t>CS&amp;E,</w:t>
    </w:r>
    <w:r>
      <w:rPr>
        <w:spacing w:val="-2"/>
        <w:w w:val="105"/>
      </w:rPr>
      <w:t xml:space="preserve"> </w:t>
    </w:r>
    <w:r>
      <w:rPr>
        <w:spacing w:val="-5"/>
        <w:w w:val="105"/>
      </w:rPr>
      <w:t>SCE</w:t>
    </w:r>
    <w:r>
      <w:rPr>
        <w:spacing w:val="-5"/>
        <w:w w:val="105"/>
      </w:rPr>
      <w:tab/>
      <w:t>2024-25</w:t>
    </w:r>
    <w:r>
      <w:rPr>
        <w:spacing w:val="-5"/>
        <w:w w:val="105"/>
      </w:rPr>
      <w:tab/>
      <w:t xml:space="preserve"> </w:t>
    </w:r>
    <w:r>
      <w:fldChar w:fldCharType="begin"/>
    </w:r>
    <w:r>
      <w:instrText xml:space="preserve"> PAGE   \* MERGEFORMAT </w:instrText>
    </w:r>
    <w:r>
      <w:fldChar w:fldCharType="separate"/>
    </w:r>
    <w:r>
      <w:t>11</w:t>
    </w:r>
    <w:r>
      <w:rPr>
        <w:b/>
        <w:bCs/>
        <w:noProof/>
      </w:rPr>
      <w:fldChar w:fldCharType="end"/>
    </w:r>
    <w:r>
      <w:rPr>
        <w:b/>
        <w:bCs/>
      </w:rPr>
      <w:t xml:space="preserve"> | </w:t>
    </w:r>
    <w:r>
      <w:rPr>
        <w:color w:val="7F7F7F" w:themeColor="background1" w:themeShade="7F"/>
        <w:spacing w:val="60"/>
      </w:rPr>
      <w:t>Page</w:t>
    </w:r>
  </w:p>
  <w:p w14:paraId="1C43D9A9" w14:textId="3717AFDE" w:rsidR="002A34CA" w:rsidRDefault="002A34CA" w:rsidP="00437BA3">
    <w:pPr>
      <w:pStyle w:val="BodyText"/>
      <w:spacing w:line="14" w:lineRule="auto"/>
      <w:rPr>
        <w:sz w:val="2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4713077"/>
      <w:docPartObj>
        <w:docPartGallery w:val="Page Numbers (Bottom of Page)"/>
        <w:docPartUnique/>
      </w:docPartObj>
    </w:sdtPr>
    <w:sdtEndPr>
      <w:rPr>
        <w:color w:val="7F7F7F" w:themeColor="background1" w:themeShade="7F"/>
        <w:spacing w:val="60"/>
      </w:rPr>
    </w:sdtEndPr>
    <w:sdtContent>
      <w:p w14:paraId="74895F12" w14:textId="76AF5B01" w:rsidR="005A46E0" w:rsidRDefault="00A21EA9" w:rsidP="00A21EA9">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5A46E0">
          <w:rPr>
            <w:noProof/>
            <w:sz w:val="20"/>
          </w:rPr>
          <mc:AlternateContent>
            <mc:Choice Requires="wps">
              <w:drawing>
                <wp:anchor distT="0" distB="0" distL="0" distR="0" simplePos="0" relativeHeight="251643392" behindDoc="1" locked="0" layoutInCell="1" allowOverlap="1" wp14:anchorId="29A5923F" wp14:editId="2E155DEF">
                  <wp:simplePos x="0" y="0"/>
                  <wp:positionH relativeFrom="page">
                    <wp:align>center</wp:align>
                  </wp:positionH>
                  <wp:positionV relativeFrom="topMargin">
                    <wp:posOffset>9865360</wp:posOffset>
                  </wp:positionV>
                  <wp:extent cx="6789420" cy="56515"/>
                  <wp:effectExtent l="0" t="0" r="0" b="635"/>
                  <wp:wrapNone/>
                  <wp:docPr id="266949294"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29FA45C2" id="Graphic 27" o:spid="_x0000_s1026" style="position:absolute;margin-left:0;margin-top:776.8pt;width:534.6pt;height:4.45pt;z-index:-251673088;visibility:visible;mso-wrap-style:square;mso-wrap-distance-left:0;mso-wrap-distance-top:0;mso-wrap-distance-right:0;mso-wrap-distance-bottom:0;mso-position-horizontal:center;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noProof/>
            <w:sz w:val="20"/>
          </w:rPr>
          <w:t xml:space="preserve">                                                                  2024-25                                                                  </w:t>
        </w:r>
        <w:r w:rsidR="005A46E0">
          <w:t xml:space="preserve">42 | </w:t>
        </w:r>
        <w:r w:rsidR="005A46E0">
          <w:rPr>
            <w:color w:val="7F7F7F" w:themeColor="background1" w:themeShade="7F"/>
            <w:spacing w:val="60"/>
          </w:rPr>
          <w:t>Page</w:t>
        </w:r>
      </w:p>
    </w:sdtContent>
  </w:sdt>
  <w:p w14:paraId="2BCC3663" w14:textId="77777777" w:rsidR="005A46E0" w:rsidRDefault="005A46E0">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2422678"/>
      <w:docPartObj>
        <w:docPartGallery w:val="Page Numbers (Bottom of Page)"/>
        <w:docPartUnique/>
      </w:docPartObj>
    </w:sdtPr>
    <w:sdtEndPr>
      <w:rPr>
        <w:color w:val="7F7F7F" w:themeColor="background1" w:themeShade="7F"/>
        <w:spacing w:val="60"/>
      </w:rPr>
    </w:sdtEndPr>
    <w:sdtContent>
      <w:p w14:paraId="67805EC6" w14:textId="43B376A4" w:rsidR="005A46E0" w:rsidRDefault="00A21EA9" w:rsidP="00A21EA9">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5A46E0">
          <w:rPr>
            <w:noProof/>
            <w:sz w:val="20"/>
          </w:rPr>
          <mc:AlternateContent>
            <mc:Choice Requires="wps">
              <w:drawing>
                <wp:anchor distT="0" distB="0" distL="0" distR="0" simplePos="0" relativeHeight="251644416" behindDoc="1" locked="0" layoutInCell="1" allowOverlap="1" wp14:anchorId="30814526" wp14:editId="3B2910C0">
                  <wp:simplePos x="0" y="0"/>
                  <wp:positionH relativeFrom="page">
                    <wp:align>center</wp:align>
                  </wp:positionH>
                  <wp:positionV relativeFrom="topMargin">
                    <wp:posOffset>9834880</wp:posOffset>
                  </wp:positionV>
                  <wp:extent cx="6789420" cy="56515"/>
                  <wp:effectExtent l="0" t="0" r="0" b="635"/>
                  <wp:wrapNone/>
                  <wp:docPr id="206964169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AC3E21B" id="Graphic 27" o:spid="_x0000_s1026" style="position:absolute;margin-left:0;margin-top:774.4pt;width:534.6pt;height:4.45pt;z-index:-251672064;visibility:visible;mso-wrap-style:square;mso-wrap-distance-left:0;mso-wrap-distance-top:0;mso-wrap-distance-right:0;mso-wrap-distance-bottom:0;mso-position-horizontal:center;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noProof/>
            <w:sz w:val="20"/>
          </w:rPr>
          <w:t xml:space="preserve">                                   </w:t>
        </w:r>
        <w:r w:rsidR="00AF2BB3">
          <w:rPr>
            <w:noProof/>
            <w:sz w:val="20"/>
          </w:rPr>
          <w:t xml:space="preserve">              </w:t>
        </w:r>
        <w:r>
          <w:rPr>
            <w:noProof/>
            <w:sz w:val="20"/>
          </w:rPr>
          <w:t xml:space="preserve">   </w:t>
        </w:r>
        <w:r w:rsidRPr="00AF2BB3">
          <w:rPr>
            <w:noProof/>
            <w:sz w:val="24"/>
            <w:szCs w:val="24"/>
          </w:rPr>
          <w:t xml:space="preserve">2024-25                                                                </w:t>
        </w:r>
        <w:r w:rsidR="005A46E0">
          <w:t xml:space="preserve">43 | </w:t>
        </w:r>
        <w:r w:rsidR="005A46E0">
          <w:rPr>
            <w:color w:val="7F7F7F" w:themeColor="background1" w:themeShade="7F"/>
            <w:spacing w:val="60"/>
          </w:rPr>
          <w:t>Page</w:t>
        </w:r>
      </w:p>
    </w:sdtContent>
  </w:sdt>
  <w:p w14:paraId="7064BAB4" w14:textId="77777777" w:rsidR="005A46E0" w:rsidRDefault="005A46E0">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370323"/>
      <w:docPartObj>
        <w:docPartGallery w:val="Page Numbers (Bottom of Page)"/>
        <w:docPartUnique/>
      </w:docPartObj>
    </w:sdtPr>
    <w:sdtEndPr>
      <w:rPr>
        <w:color w:val="7F7F7F" w:themeColor="background1" w:themeShade="7F"/>
        <w:spacing w:val="60"/>
      </w:rPr>
    </w:sdtEndPr>
    <w:sdtContent>
      <w:p w14:paraId="2ECBD01D" w14:textId="7CAF3BEE" w:rsidR="003509F5" w:rsidRDefault="00A21EA9" w:rsidP="00A21EA9">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3509F5">
          <w:rPr>
            <w:noProof/>
            <w:sz w:val="20"/>
          </w:rPr>
          <mc:AlternateContent>
            <mc:Choice Requires="wps">
              <w:drawing>
                <wp:anchor distT="0" distB="0" distL="0" distR="0" simplePos="0" relativeHeight="251647488" behindDoc="1" locked="0" layoutInCell="1" allowOverlap="1" wp14:anchorId="3EFCBE03" wp14:editId="66CF237F">
                  <wp:simplePos x="0" y="0"/>
                  <wp:positionH relativeFrom="page">
                    <wp:align>center</wp:align>
                  </wp:positionH>
                  <wp:positionV relativeFrom="topMargin">
                    <wp:posOffset>9827260</wp:posOffset>
                  </wp:positionV>
                  <wp:extent cx="6789420" cy="56515"/>
                  <wp:effectExtent l="0" t="0" r="0" b="635"/>
                  <wp:wrapNone/>
                  <wp:docPr id="210967435"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AF26A42" id="Graphic 27" o:spid="_x0000_s1026" style="position:absolute;margin-left:0;margin-top:773.8pt;width:534.6pt;height:4.45pt;z-index:-251668992;visibility:visible;mso-wrap-style:square;mso-wrap-distance-left:0;mso-wrap-distance-top:0;mso-wrap-distance-right:0;mso-wrap-distance-bottom:0;mso-position-horizontal:center;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noProof/>
            <w:sz w:val="20"/>
          </w:rPr>
          <w:t xml:space="preserve">                              </w:t>
        </w:r>
        <w:r w:rsidR="00AF2BB3">
          <w:rPr>
            <w:noProof/>
            <w:sz w:val="20"/>
          </w:rPr>
          <w:t xml:space="preserve">                              </w:t>
        </w:r>
        <w:r w:rsidR="00CC5E65" w:rsidRPr="00AF2BB3">
          <w:rPr>
            <w:noProof/>
            <w:sz w:val="24"/>
            <w:szCs w:val="24"/>
          </w:rPr>
          <w:t xml:space="preserve">2024-25                                                          </w:t>
        </w:r>
        <w:r w:rsidR="003509F5">
          <w:t xml:space="preserve">44 | </w:t>
        </w:r>
        <w:r w:rsidR="003509F5">
          <w:rPr>
            <w:color w:val="7F7F7F" w:themeColor="background1" w:themeShade="7F"/>
            <w:spacing w:val="60"/>
          </w:rPr>
          <w:t>Page</w:t>
        </w:r>
      </w:p>
    </w:sdtContent>
  </w:sdt>
  <w:p w14:paraId="5624B8F8" w14:textId="77777777" w:rsidR="005A46E0" w:rsidRDefault="005A46E0">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9114671"/>
      <w:docPartObj>
        <w:docPartGallery w:val="Page Numbers (Bottom of Page)"/>
        <w:docPartUnique/>
      </w:docPartObj>
    </w:sdtPr>
    <w:sdtEndPr>
      <w:rPr>
        <w:color w:val="7F7F7F" w:themeColor="background1" w:themeShade="7F"/>
        <w:spacing w:val="60"/>
      </w:rPr>
    </w:sdtEndPr>
    <w:sdtContent>
      <w:p w14:paraId="40C1CACD" w14:textId="39238048" w:rsidR="003509F5" w:rsidRDefault="00AF2BB3" w:rsidP="00AF2BB3">
        <w:pPr>
          <w:pStyle w:val="Footer"/>
          <w:pBdr>
            <w:top w:val="single" w:sz="4" w:space="1" w:color="D9D9D9" w:themeColor="background1" w:themeShade="D9"/>
          </w:pBdr>
        </w:pPr>
        <w:r>
          <w:t xml:space="preserve"> </w: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spacing w:val="-5"/>
            <w:w w:val="105"/>
            <w:sz w:val="24"/>
            <w:szCs w:val="24"/>
          </w:rPr>
          <w:t xml:space="preserve">                                            2024-25                                                                  </w:t>
        </w:r>
        <w:r>
          <w:rPr>
            <w:noProof/>
            <w:sz w:val="20"/>
          </w:rPr>
          <w:t xml:space="preserve"> </w:t>
        </w:r>
        <w:r w:rsidR="003509F5">
          <w:rPr>
            <w:noProof/>
            <w:sz w:val="20"/>
          </w:rPr>
          <mc:AlternateContent>
            <mc:Choice Requires="wps">
              <w:drawing>
                <wp:anchor distT="0" distB="0" distL="0" distR="0" simplePos="0" relativeHeight="251646464" behindDoc="1" locked="0" layoutInCell="1" allowOverlap="1" wp14:anchorId="475947ED" wp14:editId="18AEB9C9">
                  <wp:simplePos x="0" y="0"/>
                  <wp:positionH relativeFrom="page">
                    <wp:align>center</wp:align>
                  </wp:positionH>
                  <wp:positionV relativeFrom="topMargin">
                    <wp:posOffset>9846945</wp:posOffset>
                  </wp:positionV>
                  <wp:extent cx="6789420" cy="56515"/>
                  <wp:effectExtent l="0" t="0" r="0" b="635"/>
                  <wp:wrapNone/>
                  <wp:docPr id="705414960"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A58A257" id="Graphic 27" o:spid="_x0000_s1026" style="position:absolute;margin-left:0;margin-top:775.35pt;width:534.6pt;height:4.45pt;z-index:-251670016;visibility:visible;mso-wrap-style:square;mso-wrap-distance-left:0;mso-wrap-distance-top:0;mso-wrap-distance-right:0;mso-wrap-distance-bottom:0;mso-position-horizontal:center;mso-position-horizontal-relative:page;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sidR="003509F5">
          <w:t xml:space="preserve">45 | </w:t>
        </w:r>
        <w:r w:rsidR="003509F5">
          <w:rPr>
            <w:color w:val="7F7F7F" w:themeColor="background1" w:themeShade="7F"/>
            <w:spacing w:val="60"/>
          </w:rPr>
          <w:t>Page</w:t>
        </w:r>
      </w:p>
    </w:sdtContent>
  </w:sdt>
  <w:p w14:paraId="658DEFAA" w14:textId="77777777" w:rsidR="003509F5" w:rsidRDefault="003509F5">
    <w:pPr>
      <w:pStyle w:val="BodyText"/>
      <w:spacing w:line="14" w:lineRule="auto"/>
      <w:rPr>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6260044"/>
      <w:docPartObj>
        <w:docPartGallery w:val="Page Numbers (Bottom of Page)"/>
        <w:docPartUnique/>
      </w:docPartObj>
    </w:sdtPr>
    <w:sdtEndPr>
      <w:rPr>
        <w:color w:val="7F7F7F" w:themeColor="background1" w:themeShade="7F"/>
        <w:spacing w:val="60"/>
      </w:rPr>
    </w:sdtEndPr>
    <w:sdtContent>
      <w:p w14:paraId="7CE1F274" w14:textId="4B5D4031" w:rsidR="00423AF3" w:rsidRDefault="00AF2BB3" w:rsidP="00AF2BB3">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423AF3">
          <w:rPr>
            <w:noProof/>
            <w:sz w:val="20"/>
          </w:rPr>
          <mc:AlternateContent>
            <mc:Choice Requires="wps">
              <w:drawing>
                <wp:anchor distT="0" distB="0" distL="0" distR="0" simplePos="0" relativeHeight="251648512" behindDoc="1" locked="0" layoutInCell="1" allowOverlap="1" wp14:anchorId="53A6ABEB" wp14:editId="090FB8F4">
                  <wp:simplePos x="0" y="0"/>
                  <wp:positionH relativeFrom="page">
                    <wp:align>center</wp:align>
                  </wp:positionH>
                  <wp:positionV relativeFrom="margin">
                    <wp:posOffset>9267190</wp:posOffset>
                  </wp:positionV>
                  <wp:extent cx="6789420" cy="56515"/>
                  <wp:effectExtent l="0" t="0" r="0" b="635"/>
                  <wp:wrapNone/>
                  <wp:docPr id="1100396729"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3831BBF" id="Graphic 27" o:spid="_x0000_s1026" style="position:absolute;margin-left:0;margin-top:729.7pt;width:534.6pt;height:4.45pt;z-index:-251667968;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noProof/>
            <w:sz w:val="20"/>
          </w:rPr>
          <w:t xml:space="preserve">                                                           </w:t>
        </w:r>
        <w:r>
          <w:rPr>
            <w:noProof/>
            <w:sz w:val="24"/>
            <w:szCs w:val="24"/>
          </w:rPr>
          <w:t xml:space="preserve">2024-25                                                          </w:t>
        </w:r>
        <w:r w:rsidR="00423AF3">
          <w:t xml:space="preserve">46 | </w:t>
        </w:r>
        <w:r w:rsidR="00423AF3">
          <w:rPr>
            <w:color w:val="7F7F7F" w:themeColor="background1" w:themeShade="7F"/>
            <w:spacing w:val="60"/>
          </w:rPr>
          <w:t>Page</w:t>
        </w:r>
      </w:p>
    </w:sdtContent>
  </w:sdt>
  <w:p w14:paraId="549A2B74" w14:textId="2B8C483A" w:rsidR="003509F5" w:rsidRDefault="003509F5">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532845"/>
      <w:docPartObj>
        <w:docPartGallery w:val="Page Numbers (Bottom of Page)"/>
        <w:docPartUnique/>
      </w:docPartObj>
    </w:sdtPr>
    <w:sdtEndPr>
      <w:rPr>
        <w:color w:val="7F7F7F" w:themeColor="background1" w:themeShade="7F"/>
        <w:spacing w:val="60"/>
      </w:rPr>
    </w:sdtEndPr>
    <w:sdtContent>
      <w:p w14:paraId="35D5C5DE" w14:textId="7617A23E" w:rsidR="00423AF3" w:rsidRDefault="00AF2BB3" w:rsidP="00AF2BB3">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423AF3">
          <w:rPr>
            <w:noProof/>
            <w:sz w:val="20"/>
          </w:rPr>
          <mc:AlternateContent>
            <mc:Choice Requires="wps">
              <w:drawing>
                <wp:anchor distT="0" distB="0" distL="0" distR="0" simplePos="0" relativeHeight="251649536" behindDoc="1" locked="0" layoutInCell="1" allowOverlap="1" wp14:anchorId="45D7BC08" wp14:editId="69067E7C">
                  <wp:simplePos x="0" y="0"/>
                  <wp:positionH relativeFrom="page">
                    <wp:align>center</wp:align>
                  </wp:positionH>
                  <wp:positionV relativeFrom="margin">
                    <wp:posOffset>9267190</wp:posOffset>
                  </wp:positionV>
                  <wp:extent cx="6789420" cy="56515"/>
                  <wp:effectExtent l="0" t="0" r="0" b="635"/>
                  <wp:wrapNone/>
                  <wp:docPr id="221468354"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5FA49F73" id="Graphic 27" o:spid="_x0000_s1026" style="position:absolute;margin-left:0;margin-top:729.7pt;width:534.6pt;height:4.45pt;z-index:-251666944;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noProof/>
            <w:sz w:val="20"/>
          </w:rPr>
          <w:t xml:space="preserve">                                                          </w:t>
        </w:r>
        <w:r w:rsidRPr="00413ED7">
          <w:rPr>
            <w:noProof/>
            <w:sz w:val="24"/>
            <w:szCs w:val="24"/>
          </w:rPr>
          <w:t>202</w:t>
        </w:r>
        <w:r w:rsidR="00413ED7">
          <w:t xml:space="preserve">4-25                                                                 </w:t>
        </w:r>
        <w:r w:rsidR="00423AF3">
          <w:t xml:space="preserve">47 | </w:t>
        </w:r>
        <w:r w:rsidR="00423AF3">
          <w:rPr>
            <w:color w:val="7F7F7F" w:themeColor="background1" w:themeShade="7F"/>
            <w:spacing w:val="60"/>
          </w:rPr>
          <w:t>Page</w:t>
        </w:r>
      </w:p>
    </w:sdtContent>
  </w:sdt>
  <w:p w14:paraId="7EF71F39" w14:textId="77777777" w:rsidR="00423AF3" w:rsidRDefault="00423AF3">
    <w:pPr>
      <w:pStyle w:val="BodyText"/>
      <w:spacing w:line="14" w:lineRule="auto"/>
      <w:rPr>
        <w:sz w:val="2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2699604"/>
      <w:docPartObj>
        <w:docPartGallery w:val="Page Numbers (Bottom of Page)"/>
        <w:docPartUnique/>
      </w:docPartObj>
    </w:sdtPr>
    <w:sdtEndPr>
      <w:rPr>
        <w:color w:val="7F7F7F" w:themeColor="background1" w:themeShade="7F"/>
        <w:spacing w:val="60"/>
      </w:rPr>
    </w:sdtEndPr>
    <w:sdtContent>
      <w:p w14:paraId="642C206A" w14:textId="70AD120C" w:rsidR="00423AF3" w:rsidRDefault="00413ED7" w:rsidP="00413ED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423AF3">
          <w:rPr>
            <w:noProof/>
            <w:sz w:val="20"/>
          </w:rPr>
          <mc:AlternateContent>
            <mc:Choice Requires="wps">
              <w:drawing>
                <wp:anchor distT="0" distB="0" distL="0" distR="0" simplePos="0" relativeHeight="251650560" behindDoc="1" locked="0" layoutInCell="1" allowOverlap="1" wp14:anchorId="0A5C6915" wp14:editId="64CFF4BB">
                  <wp:simplePos x="0" y="0"/>
                  <wp:positionH relativeFrom="page">
                    <wp:align>center</wp:align>
                  </wp:positionH>
                  <wp:positionV relativeFrom="margin">
                    <wp:posOffset>9259570</wp:posOffset>
                  </wp:positionV>
                  <wp:extent cx="6789420" cy="56515"/>
                  <wp:effectExtent l="0" t="0" r="0" b="635"/>
                  <wp:wrapNone/>
                  <wp:docPr id="184456991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3DAB597" id="Graphic 27" o:spid="_x0000_s1026" style="position:absolute;margin-left:0;margin-top:729.1pt;width:534.6pt;height:4.45pt;z-index:-251665920;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noProof/>
            <w:sz w:val="20"/>
          </w:rPr>
          <w:t xml:space="preserve">                                          </w:t>
        </w:r>
        <w:r>
          <w:rPr>
            <w:noProof/>
            <w:sz w:val="24"/>
            <w:szCs w:val="24"/>
          </w:rPr>
          <w:t xml:space="preserve">         2024-25                                                                </w:t>
        </w:r>
        <w:r w:rsidR="00423AF3">
          <w:t xml:space="preserve">48 | </w:t>
        </w:r>
        <w:r w:rsidR="00423AF3">
          <w:rPr>
            <w:color w:val="7F7F7F" w:themeColor="background1" w:themeShade="7F"/>
            <w:spacing w:val="60"/>
          </w:rPr>
          <w:t>Page</w:t>
        </w:r>
      </w:p>
    </w:sdtContent>
  </w:sdt>
  <w:p w14:paraId="192C6B6A" w14:textId="77777777" w:rsidR="00423AF3" w:rsidRDefault="00423AF3">
    <w:pPr>
      <w:pStyle w:val="BodyText"/>
      <w:spacing w:line="14" w:lineRule="auto"/>
      <w:rPr>
        <w:sz w:val="2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0002351"/>
      <w:docPartObj>
        <w:docPartGallery w:val="Page Numbers (Bottom of Page)"/>
        <w:docPartUnique/>
      </w:docPartObj>
    </w:sdtPr>
    <w:sdtEndPr>
      <w:rPr>
        <w:color w:val="7F7F7F" w:themeColor="background1" w:themeShade="7F"/>
        <w:spacing w:val="60"/>
      </w:rPr>
    </w:sdtEndPr>
    <w:sdtContent>
      <w:p w14:paraId="2A862D51" w14:textId="5FDE2346" w:rsidR="00423AF3" w:rsidRDefault="00413ED7" w:rsidP="00413ED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spacing w:val="-5"/>
            <w:w w:val="105"/>
            <w:sz w:val="24"/>
            <w:szCs w:val="24"/>
          </w:rPr>
          <w:t xml:space="preserve">                                                 2024-25                              </w:t>
        </w:r>
        <w:r w:rsidR="00A15780">
          <w:rPr>
            <w:spacing w:val="-5"/>
            <w:w w:val="105"/>
            <w:sz w:val="24"/>
            <w:szCs w:val="24"/>
          </w:rPr>
          <w:t xml:space="preserve">                                </w:t>
        </w:r>
        <w:r>
          <w:rPr>
            <w:noProof/>
            <w:sz w:val="20"/>
          </w:rPr>
          <w:t xml:space="preserve"> </w:t>
        </w:r>
        <w:r w:rsidR="00423AF3">
          <w:rPr>
            <w:noProof/>
            <w:sz w:val="20"/>
          </w:rPr>
          <mc:AlternateContent>
            <mc:Choice Requires="wps">
              <w:drawing>
                <wp:anchor distT="0" distB="0" distL="0" distR="0" simplePos="0" relativeHeight="251651584" behindDoc="1" locked="0" layoutInCell="1" allowOverlap="1" wp14:anchorId="15253AEC" wp14:editId="3DDF638C">
                  <wp:simplePos x="0" y="0"/>
                  <wp:positionH relativeFrom="margin">
                    <wp:align>center</wp:align>
                  </wp:positionH>
                  <wp:positionV relativeFrom="margin">
                    <wp:posOffset>9279659</wp:posOffset>
                  </wp:positionV>
                  <wp:extent cx="6789420" cy="56515"/>
                  <wp:effectExtent l="0" t="0" r="0" b="635"/>
                  <wp:wrapNone/>
                  <wp:docPr id="275921024"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4A122B91" id="Graphic 27" o:spid="_x0000_s1026" style="position:absolute;margin-left:0;margin-top:730.7pt;width:534.6pt;height:4.45pt;z-index:-251664896;visibility:visible;mso-wrap-style:square;mso-wrap-distance-left:0;mso-wrap-distance-top:0;mso-wrap-distance-right:0;mso-wrap-distance-bottom:0;mso-position-horizontal:center;mso-position-horizontal-relative:margin;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" path="m6789420,18288l,18288,,56388r6789420,l6789420,18288xem6789420,l,,,9144r6789420,l6789420,xe" fillcolor="#823a0a" stroked="f">
                  <v:path arrowok="t"/>
                  <w10:wrap anchorx="margin" anchory="margin"/>
                </v:shape>
              </w:pict>
            </mc:Fallback>
          </mc:AlternateContent>
        </w:r>
        <w:r w:rsidR="00423AF3">
          <w:t xml:space="preserve">49 | </w:t>
        </w:r>
        <w:r w:rsidR="00423AF3">
          <w:rPr>
            <w:color w:val="7F7F7F" w:themeColor="background1" w:themeShade="7F"/>
            <w:spacing w:val="60"/>
          </w:rPr>
          <w:t>Page</w:t>
        </w:r>
      </w:p>
    </w:sdtContent>
  </w:sdt>
  <w:p w14:paraId="0DC66646" w14:textId="77777777" w:rsidR="00423AF3" w:rsidRDefault="00423AF3">
    <w:pPr>
      <w:pStyle w:val="BodyText"/>
      <w:spacing w:line="14" w:lineRule="auto"/>
      <w:rPr>
        <w:sz w:val="20"/>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3884026"/>
      <w:docPartObj>
        <w:docPartGallery w:val="Page Numbers (Bottom of Page)"/>
        <w:docPartUnique/>
      </w:docPartObj>
    </w:sdtPr>
    <w:sdtEndPr>
      <w:rPr>
        <w:color w:val="7F7F7F" w:themeColor="background1" w:themeShade="7F"/>
        <w:spacing w:val="60"/>
      </w:rPr>
    </w:sdtEndPr>
    <w:sdtContent>
      <w:p w14:paraId="2E1582A1" w14:textId="7365789A" w:rsidR="00423AF3" w:rsidRDefault="00A15780" w:rsidP="00A15780">
        <w:pPr>
          <w:pStyle w:val="Footer"/>
          <w:pBdr>
            <w:top w:val="single" w:sz="4" w:space="0"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423AF3">
          <w:rPr>
            <w:noProof/>
            <w:sz w:val="20"/>
          </w:rPr>
          <mc:AlternateContent>
            <mc:Choice Requires="wps">
              <w:drawing>
                <wp:anchor distT="0" distB="0" distL="0" distR="0" simplePos="0" relativeHeight="251652608" behindDoc="1" locked="0" layoutInCell="1" allowOverlap="1" wp14:anchorId="5E65DA3B" wp14:editId="427D22E4">
                  <wp:simplePos x="0" y="0"/>
                  <wp:positionH relativeFrom="page">
                    <wp:align>center</wp:align>
                  </wp:positionH>
                  <wp:positionV relativeFrom="margin">
                    <wp:posOffset>9271577</wp:posOffset>
                  </wp:positionV>
                  <wp:extent cx="6789420" cy="56515"/>
                  <wp:effectExtent l="0" t="0" r="0" b="635"/>
                  <wp:wrapNone/>
                  <wp:docPr id="1924795435"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61E83A9" id="Graphic 27" o:spid="_x0000_s1026" style="position:absolute;margin-left:0;margin-top:730.05pt;width:534.6pt;height:4.45pt;z-index:-251663872;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" path="m6789420,18288l,18288,,56388r6789420,l6789420,18288xem6789420,l,,,9144r6789420,l6789420,xe" fillcolor="#823a0a" stroked="f">
                  <v:path arrowok="t"/>
                  <w10:wrap anchorx="page" anchory="margin"/>
                </v:shape>
              </w:pict>
            </mc:Fallback>
          </mc:AlternateContent>
        </w:r>
        <w:r>
          <w:rPr>
            <w:noProof/>
            <w:sz w:val="20"/>
          </w:rPr>
          <w:t xml:space="preserve">                                                        </w:t>
        </w:r>
        <w:r w:rsidRPr="00A15780">
          <w:rPr>
            <w:noProof/>
            <w:sz w:val="24"/>
            <w:szCs w:val="24"/>
          </w:rPr>
          <w:t xml:space="preserve">2024-25                                                            </w:t>
        </w:r>
        <w:r>
          <w:rPr>
            <w:noProof/>
            <w:sz w:val="24"/>
            <w:szCs w:val="24"/>
          </w:rPr>
          <w:t xml:space="preserve"> </w:t>
        </w:r>
        <w:r w:rsidR="00423AF3">
          <w:t xml:space="preserve">50 | </w:t>
        </w:r>
        <w:r w:rsidR="00423AF3">
          <w:rPr>
            <w:color w:val="7F7F7F" w:themeColor="background1" w:themeShade="7F"/>
            <w:spacing w:val="60"/>
          </w:rPr>
          <w:t>Page</w:t>
        </w:r>
      </w:p>
    </w:sdtContent>
  </w:sdt>
  <w:p w14:paraId="32A7B2D4" w14:textId="18CA8207" w:rsidR="00423AF3" w:rsidRDefault="00423AF3" w:rsidP="00A15780">
    <w:pPr>
      <w:pStyle w:val="BodyText"/>
      <w:spacing w:line="14" w:lineRule="auto"/>
      <w:rPr>
        <w:sz w:val="20"/>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7183650"/>
      <w:docPartObj>
        <w:docPartGallery w:val="Page Numbers (Bottom of Page)"/>
        <w:docPartUnique/>
      </w:docPartObj>
    </w:sdtPr>
    <w:sdtEndPr>
      <w:rPr>
        <w:color w:val="7F7F7F" w:themeColor="background1" w:themeShade="7F"/>
        <w:spacing w:val="60"/>
      </w:rPr>
    </w:sdtEndPr>
    <w:sdtContent>
      <w:p w14:paraId="5F7E8914" w14:textId="01E79CBD" w:rsidR="00423AF3" w:rsidRDefault="00A15780" w:rsidP="00A15780">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423AF3">
          <w:rPr>
            <w:noProof/>
            <w:sz w:val="20"/>
          </w:rPr>
          <mc:AlternateContent>
            <mc:Choice Requires="wps">
              <w:drawing>
                <wp:anchor distT="0" distB="0" distL="0" distR="0" simplePos="0" relativeHeight="251653632" behindDoc="1" locked="0" layoutInCell="1" allowOverlap="1" wp14:anchorId="4713FD2F" wp14:editId="3DB5C78C">
                  <wp:simplePos x="0" y="0"/>
                  <wp:positionH relativeFrom="margin">
                    <wp:align>center</wp:align>
                  </wp:positionH>
                  <wp:positionV relativeFrom="topMargin">
                    <wp:posOffset>9870382</wp:posOffset>
                  </wp:positionV>
                  <wp:extent cx="6789420" cy="56515"/>
                  <wp:effectExtent l="0" t="0" r="0" b="635"/>
                  <wp:wrapNone/>
                  <wp:docPr id="1210257939"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53966EA7" id="Graphic 27" o:spid="_x0000_s1026" style="position:absolute;margin-left:0;margin-top:777.2pt;width:534.6pt;height:4.45pt;z-index:-251662848;visibility:visible;mso-wrap-style:square;mso-wrap-distance-left:0;mso-wrap-distance-top:0;mso-wrap-distance-right:0;mso-wrap-distance-bottom:0;mso-position-horizontal:center;mso-position-horizontal-relative:margin;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" path="m6789420,18288l,18288,,56388r6789420,l6789420,18288xem6789420,l,,,9144r6789420,l6789420,xe" fillcolor="#823a0a" stroked="f">
                  <v:path arrowok="t"/>
                  <w10:wrap anchorx="margin" anchory="margin"/>
                </v:shape>
              </w:pict>
            </mc:Fallback>
          </mc:AlternateContent>
        </w:r>
        <w:r>
          <w:rPr>
            <w:noProof/>
            <w:sz w:val="20"/>
          </w:rPr>
          <w:t xml:space="preserve">                                                            </w:t>
        </w:r>
        <w:r>
          <w:rPr>
            <w:noProof/>
            <w:sz w:val="24"/>
            <w:szCs w:val="24"/>
          </w:rPr>
          <w:t xml:space="preserve">2024-25                                                          </w:t>
        </w:r>
        <w:r w:rsidR="00423AF3">
          <w:t xml:space="preserve">51 | </w:t>
        </w:r>
        <w:r w:rsidR="00423AF3">
          <w:rPr>
            <w:color w:val="7F7F7F" w:themeColor="background1" w:themeShade="7F"/>
            <w:spacing w:val="60"/>
          </w:rPr>
          <w:t>Page</w:t>
        </w:r>
      </w:p>
    </w:sdtContent>
  </w:sdt>
  <w:p w14:paraId="185CBDE0" w14:textId="0B138DED" w:rsidR="00423AF3" w:rsidRDefault="00423AF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D457C" w14:textId="2B02DCA8" w:rsidR="002A34CA" w:rsidRPr="00437BA3" w:rsidRDefault="00437BA3">
    <w:pPr>
      <w:pStyle w:val="BodyText"/>
      <w:spacing w:line="14" w:lineRule="auto"/>
      <w:rPr>
        <w:sz w:val="2"/>
        <w:lang w:val="en-IN"/>
      </w:rPr>
    </w:pPr>
    <w:r>
      <w:rPr>
        <w:sz w:val="2"/>
        <w:lang w:val="en-IN"/>
      </w:rPr>
      <w:t>\</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7627320"/>
      <w:docPartObj>
        <w:docPartGallery w:val="Page Numbers (Bottom of Page)"/>
        <w:docPartUnique/>
      </w:docPartObj>
    </w:sdtPr>
    <w:sdtEndPr>
      <w:rPr>
        <w:color w:val="7F7F7F" w:themeColor="background1" w:themeShade="7F"/>
        <w:spacing w:val="60"/>
      </w:rPr>
    </w:sdtEndPr>
    <w:sdtContent>
      <w:p w14:paraId="5EB32A99" w14:textId="48B1EBE9" w:rsidR="00423AF3" w:rsidRDefault="00A15780" w:rsidP="00A15780">
        <w:pPr>
          <w:pStyle w:val="Footer"/>
          <w:pBdr>
            <w:top w:val="single" w:sz="4" w:space="1" w:color="D9D9D9" w:themeColor="background1" w:themeShade="D9"/>
          </w:pBdr>
        </w:pPr>
        <w:r>
          <w:t xml:space="preserve"> </w: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spacing w:val="-5"/>
            <w:w w:val="105"/>
            <w:sz w:val="24"/>
            <w:szCs w:val="24"/>
          </w:rPr>
          <w:t xml:space="preserve">                                                    2024-25                                                          </w:t>
        </w:r>
        <w:r>
          <w:rPr>
            <w:noProof/>
            <w:sz w:val="20"/>
          </w:rPr>
          <w:t xml:space="preserve"> </w:t>
        </w:r>
        <w:r w:rsidR="00EF4EB2">
          <w:rPr>
            <w:noProof/>
            <w:sz w:val="20"/>
          </w:rPr>
          <mc:AlternateContent>
            <mc:Choice Requires="wps">
              <w:drawing>
                <wp:anchor distT="0" distB="0" distL="0" distR="0" simplePos="0" relativeHeight="251655680" behindDoc="1" locked="0" layoutInCell="1" allowOverlap="1" wp14:anchorId="454D5E67" wp14:editId="75FAE531">
                  <wp:simplePos x="0" y="0"/>
                  <wp:positionH relativeFrom="page">
                    <wp:align>center</wp:align>
                  </wp:positionH>
                  <wp:positionV relativeFrom="margin">
                    <wp:posOffset>9279659</wp:posOffset>
                  </wp:positionV>
                  <wp:extent cx="6789420" cy="56515"/>
                  <wp:effectExtent l="0" t="0" r="0" b="635"/>
                  <wp:wrapNone/>
                  <wp:docPr id="505136506"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002DA08" id="Graphic 27" o:spid="_x0000_s1026" style="position:absolute;margin-left:0;margin-top:730.7pt;width:534.6pt;height:4.45pt;z-index:-251660800;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sidR="00EF4EB2">
          <w:t>52</w:t>
        </w:r>
        <w:r w:rsidR="00423AF3">
          <w:t xml:space="preserve"> | </w:t>
        </w:r>
        <w:r w:rsidR="00423AF3">
          <w:rPr>
            <w:color w:val="7F7F7F" w:themeColor="background1" w:themeShade="7F"/>
            <w:spacing w:val="60"/>
          </w:rPr>
          <w:t>Page</w:t>
        </w:r>
      </w:p>
    </w:sdtContent>
  </w:sdt>
  <w:p w14:paraId="2D626749" w14:textId="77777777" w:rsidR="00423AF3" w:rsidRDefault="00423AF3">
    <w:pPr>
      <w:pStyle w:val="BodyText"/>
      <w:spacing w:line="14" w:lineRule="auto"/>
      <w:rPr>
        <w:sz w:val="2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4787845"/>
      <w:docPartObj>
        <w:docPartGallery w:val="Page Numbers (Bottom of Page)"/>
        <w:docPartUnique/>
      </w:docPartObj>
    </w:sdtPr>
    <w:sdtEndPr>
      <w:rPr>
        <w:color w:val="7F7F7F" w:themeColor="background1" w:themeShade="7F"/>
        <w:spacing w:val="60"/>
      </w:rPr>
    </w:sdtEndPr>
    <w:sdtContent>
      <w:p w14:paraId="2D3121F5" w14:textId="7B5615BE" w:rsidR="00EF4EB2" w:rsidRDefault="00A15780" w:rsidP="00A15780">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EF4EB2">
          <w:rPr>
            <w:noProof/>
            <w:sz w:val="20"/>
          </w:rPr>
          <mc:AlternateContent>
            <mc:Choice Requires="wps">
              <w:drawing>
                <wp:anchor distT="0" distB="0" distL="0" distR="0" simplePos="0" relativeHeight="251654656" behindDoc="1" locked="0" layoutInCell="1" allowOverlap="1" wp14:anchorId="23DF9540" wp14:editId="57403115">
                  <wp:simplePos x="0" y="0"/>
                  <wp:positionH relativeFrom="page">
                    <wp:align>center</wp:align>
                  </wp:positionH>
                  <wp:positionV relativeFrom="margin">
                    <wp:posOffset>9237922</wp:posOffset>
                  </wp:positionV>
                  <wp:extent cx="6789420" cy="56515"/>
                  <wp:effectExtent l="0" t="0" r="0" b="635"/>
                  <wp:wrapNone/>
                  <wp:docPr id="172781576"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563393DF" id="Graphic 27" o:spid="_x0000_s1026" style="position:absolute;margin-left:0;margin-top:727.4pt;width:534.6pt;height:4.45pt;z-index:-251661824;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noProof/>
            <w:sz w:val="20"/>
          </w:rPr>
          <w:t xml:space="preserve">                                                        </w:t>
        </w:r>
        <w:r>
          <w:rPr>
            <w:noProof/>
            <w:sz w:val="24"/>
            <w:szCs w:val="24"/>
          </w:rPr>
          <w:t xml:space="preserve">2024-25                                                             </w:t>
        </w:r>
        <w:r w:rsidR="00EF4EB2">
          <w:t xml:space="preserve">53 | </w:t>
        </w:r>
        <w:r w:rsidR="00EF4EB2">
          <w:rPr>
            <w:color w:val="7F7F7F" w:themeColor="background1" w:themeShade="7F"/>
            <w:spacing w:val="60"/>
          </w:rPr>
          <w:t>Page</w:t>
        </w:r>
      </w:p>
    </w:sdtContent>
  </w:sdt>
  <w:p w14:paraId="50F074AB" w14:textId="77777777" w:rsidR="00EF4EB2" w:rsidRDefault="00EF4EB2">
    <w:pPr>
      <w:pStyle w:val="BodyText"/>
      <w:spacing w:line="14" w:lineRule="auto"/>
      <w:rPr>
        <w:sz w:val="2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7B654" w14:textId="208C93E3" w:rsidR="00EF4EB2" w:rsidRDefault="00EF4EB2">
    <w:pPr>
      <w:pStyle w:val="Footer"/>
      <w:pBdr>
        <w:top w:val="single" w:sz="4" w:space="1" w:color="D9D9D9" w:themeColor="background1" w:themeShade="D9"/>
      </w:pBdr>
      <w:jc w:val="right"/>
    </w:pPr>
  </w:p>
  <w:p w14:paraId="215A99E5" w14:textId="77777777" w:rsidR="00EF4EB2" w:rsidRDefault="00EF4EB2">
    <w:pPr>
      <w:pStyle w:val="BodyText"/>
      <w:spacing w:line="14" w:lineRule="auto"/>
      <w:rPr>
        <w:sz w:val="2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274005"/>
      <w:docPartObj>
        <w:docPartGallery w:val="Page Numbers (Bottom of Page)"/>
        <w:docPartUnique/>
      </w:docPartObj>
    </w:sdtPr>
    <w:sdtEndPr>
      <w:rPr>
        <w:color w:val="7F7F7F" w:themeColor="background1" w:themeShade="7F"/>
        <w:spacing w:val="60"/>
      </w:rPr>
    </w:sdtEndPr>
    <w:sdtContent>
      <w:p w14:paraId="209B95E3" w14:textId="3BFD1D3C" w:rsidR="00EF4EB2" w:rsidRDefault="00A15780" w:rsidP="00A15780">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EF4EB2">
          <w:rPr>
            <w:noProof/>
            <w:sz w:val="20"/>
          </w:rPr>
          <mc:AlternateContent>
            <mc:Choice Requires="wps">
              <w:drawing>
                <wp:anchor distT="0" distB="0" distL="0" distR="0" simplePos="0" relativeHeight="251656704" behindDoc="1" locked="0" layoutInCell="1" allowOverlap="1" wp14:anchorId="42777EF8" wp14:editId="3F379E36">
                  <wp:simplePos x="0" y="0"/>
                  <wp:positionH relativeFrom="margin">
                    <wp:align>center</wp:align>
                  </wp:positionH>
                  <wp:positionV relativeFrom="page">
                    <wp:posOffset>9854969</wp:posOffset>
                  </wp:positionV>
                  <wp:extent cx="6789420" cy="56515"/>
                  <wp:effectExtent l="0" t="0" r="0" b="635"/>
                  <wp:wrapNone/>
                  <wp:docPr id="150523266"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268B6D33" id="Graphic 37" o:spid="_x0000_s1026" style="position:absolute;margin-left:0;margin-top:776pt;width:534.6pt;height:4.45pt;z-index:-251659776;visibility:visible;mso-wrap-style:square;mso-wrap-distance-left:0;mso-wrap-distance-top:0;mso-wrap-distance-right:0;mso-wrap-distance-bottom:0;mso-position-horizontal:center;mso-position-horizontal-relative:margin;mso-position-vertical:absolute;mso-position-vertical-relative:page;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" path="m6789420,18288l,18288,,56388r6789420,l6789420,18288xem6789420,l,,,9144r6789420,l6789420,xe" fillcolor="#823a0a" stroked="f">
                  <v:path arrowok="t"/>
                  <w10:wrap anchorx="margin" anchory="page"/>
                </v:shape>
              </w:pict>
            </mc:Fallback>
          </mc:AlternateContent>
        </w:r>
        <w:r>
          <w:rPr>
            <w:noProof/>
            <w:sz w:val="20"/>
          </w:rPr>
          <w:t xml:space="preserve">                                                        </w:t>
        </w:r>
        <w:r>
          <w:rPr>
            <w:noProof/>
            <w:sz w:val="24"/>
            <w:szCs w:val="24"/>
          </w:rPr>
          <w:t xml:space="preserve">2024-25                                                             </w:t>
        </w:r>
        <w:r w:rsidR="00EF4EB2">
          <w:t xml:space="preserve">55 | </w:t>
        </w:r>
        <w:r w:rsidR="00EF4EB2">
          <w:rPr>
            <w:color w:val="7F7F7F" w:themeColor="background1" w:themeShade="7F"/>
            <w:spacing w:val="60"/>
          </w:rPr>
          <w:t>Page</w:t>
        </w:r>
      </w:p>
    </w:sdtContent>
  </w:sdt>
  <w:p w14:paraId="3F3E33AD" w14:textId="6AD2E493" w:rsidR="00EB4162" w:rsidRDefault="00EB4162">
    <w:pPr>
      <w:pStyle w:val="BodyText"/>
      <w:spacing w:line="14" w:lineRule="auto"/>
      <w:rPr>
        <w:sz w:val="20"/>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8394277"/>
      <w:docPartObj>
        <w:docPartGallery w:val="Page Numbers (Bottom of Page)"/>
        <w:docPartUnique/>
      </w:docPartObj>
    </w:sdtPr>
    <w:sdtEndPr>
      <w:rPr>
        <w:color w:val="7F7F7F" w:themeColor="background1" w:themeShade="7F"/>
        <w:spacing w:val="60"/>
      </w:rPr>
    </w:sdtEndPr>
    <w:sdtContent>
      <w:p w14:paraId="51DEB098" w14:textId="1C026A4E" w:rsidR="00E932CA" w:rsidRDefault="00A15780" w:rsidP="00A15780">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E932CA">
          <w:rPr>
            <w:noProof/>
            <w:sz w:val="20"/>
          </w:rPr>
          <mc:AlternateContent>
            <mc:Choice Requires="wps">
              <w:drawing>
                <wp:anchor distT="0" distB="0" distL="0" distR="0" simplePos="0" relativeHeight="251659776" behindDoc="1" locked="0" layoutInCell="1" allowOverlap="1" wp14:anchorId="37FB08BC" wp14:editId="20C705AC">
                  <wp:simplePos x="0" y="0"/>
                  <wp:positionH relativeFrom="page">
                    <wp:align>center</wp:align>
                  </wp:positionH>
                  <wp:positionV relativeFrom="page">
                    <wp:posOffset>9846945</wp:posOffset>
                  </wp:positionV>
                  <wp:extent cx="6789420" cy="56515"/>
                  <wp:effectExtent l="0" t="0" r="0" b="635"/>
                  <wp:wrapNone/>
                  <wp:docPr id="151626525"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FE94606" id="Graphic 37" o:spid="_x0000_s1026" style="position:absolute;margin-left:0;margin-top:775.35pt;width:534.6pt;height:4.45pt;z-index:-251656704;visibility:visible;mso-wrap-style:square;mso-wrap-distance-left:0;mso-wrap-distance-top:0;mso-wrap-distance-right:0;mso-wrap-distance-bottom:0;mso-position-horizontal:center;mso-position-horizontal-relative:page;mso-position-vertical:absolute;mso-position-vertical-relative:page;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" path="m6789420,18288l,18288,,56388r6789420,l6789420,18288xem6789420,l,,,9144r6789420,l6789420,xe" fillcolor="#823a0a" stroked="f">
                  <v:path arrowok="t"/>
                  <w10:wrap anchorx="page" anchory="page"/>
                </v:shape>
              </w:pict>
            </mc:Fallback>
          </mc:AlternateContent>
        </w:r>
        <w:r>
          <w:rPr>
            <w:noProof/>
            <w:sz w:val="20"/>
          </w:rPr>
          <w:t xml:space="preserve">                                                           </w:t>
        </w:r>
        <w:r w:rsidR="000E5C6D">
          <w:rPr>
            <w:noProof/>
            <w:sz w:val="24"/>
            <w:szCs w:val="24"/>
          </w:rPr>
          <w:t xml:space="preserve">2024-25                                                          </w:t>
        </w:r>
        <w:r w:rsidR="00E932CA">
          <w:t xml:space="preserve">56 | </w:t>
        </w:r>
        <w:r w:rsidR="00E932CA">
          <w:rPr>
            <w:color w:val="7F7F7F" w:themeColor="background1" w:themeShade="7F"/>
            <w:spacing w:val="60"/>
          </w:rPr>
          <w:t>Page</w:t>
        </w:r>
      </w:p>
    </w:sdtContent>
  </w:sdt>
  <w:p w14:paraId="4DA11A2A" w14:textId="77777777" w:rsidR="00EF4EB2" w:rsidRDefault="00EF4EB2">
    <w:pPr>
      <w:pStyle w:val="BodyText"/>
      <w:spacing w:line="14" w:lineRule="auto"/>
      <w:rPr>
        <w:sz w:val="20"/>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4489087"/>
      <w:docPartObj>
        <w:docPartGallery w:val="Page Numbers (Bottom of Page)"/>
        <w:docPartUnique/>
      </w:docPartObj>
    </w:sdtPr>
    <w:sdtEndPr>
      <w:rPr>
        <w:color w:val="7F7F7F" w:themeColor="background1" w:themeShade="7F"/>
        <w:spacing w:val="60"/>
      </w:rPr>
    </w:sdtEndPr>
    <w:sdtContent>
      <w:p w14:paraId="38DE8040" w14:textId="23A6E4C1" w:rsidR="00E932CA" w:rsidRDefault="000E5C6D" w:rsidP="000E5C6D">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E932CA">
          <w:rPr>
            <w:noProof/>
            <w:sz w:val="20"/>
          </w:rPr>
          <mc:AlternateContent>
            <mc:Choice Requires="wps">
              <w:drawing>
                <wp:anchor distT="0" distB="0" distL="0" distR="0" simplePos="0" relativeHeight="251660800" behindDoc="1" locked="0" layoutInCell="1" allowOverlap="1" wp14:anchorId="59F1CDC4" wp14:editId="3184AAB0">
                  <wp:simplePos x="0" y="0"/>
                  <wp:positionH relativeFrom="page">
                    <wp:posOffset>387119</wp:posOffset>
                  </wp:positionH>
                  <wp:positionV relativeFrom="page">
                    <wp:posOffset>9854565</wp:posOffset>
                  </wp:positionV>
                  <wp:extent cx="6789420" cy="56515"/>
                  <wp:effectExtent l="0" t="0" r="0" b="635"/>
                  <wp:wrapNone/>
                  <wp:docPr id="1333603775"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BCE6A1C" id="Graphic 37" o:spid="_x0000_s1026" style="position:absolute;margin-left:30.5pt;margin-top:775.95pt;width:534.6pt;height:4.45pt;z-index:-251655680;visibility:visible;mso-wrap-style:square;mso-wrap-distance-left:0;mso-wrap-distance-top:0;mso-wrap-distance-right:0;mso-wrap-distance-bottom:0;mso-position-horizontal:absolute;mso-position-horizontal-relative:page;mso-position-vertical:absolute;mso-position-vertical-relative:page;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" path="m6789420,18288l,18288,,56388r6789420,l6789420,18288xem6789420,l,,,9144r6789420,l6789420,xe" fillcolor="#823a0a" stroked="f">
                  <v:path arrowok="t"/>
                  <w10:wrap anchorx="page" anchory="page"/>
                </v:shape>
              </w:pict>
            </mc:Fallback>
          </mc:AlternateContent>
        </w:r>
        <w:r>
          <w:rPr>
            <w:noProof/>
            <w:sz w:val="20"/>
          </w:rPr>
          <w:t xml:space="preserve">                                                               </w:t>
        </w:r>
        <w:r>
          <w:rPr>
            <w:noProof/>
            <w:sz w:val="24"/>
            <w:szCs w:val="24"/>
          </w:rPr>
          <w:t xml:space="preserve">2024-25                                                       </w:t>
        </w:r>
        <w:r w:rsidR="00E932CA">
          <w:t xml:space="preserve">57 | </w:t>
        </w:r>
        <w:r w:rsidR="00E932CA">
          <w:rPr>
            <w:color w:val="7F7F7F" w:themeColor="background1" w:themeShade="7F"/>
            <w:spacing w:val="60"/>
          </w:rPr>
          <w:t>Page</w:t>
        </w:r>
      </w:p>
    </w:sdtContent>
  </w:sdt>
  <w:p w14:paraId="74159982" w14:textId="424902AC" w:rsidR="00E932CA" w:rsidRDefault="00E932CA">
    <w:pPr>
      <w:pStyle w:val="BodyText"/>
      <w:spacing w:line="14" w:lineRule="auto"/>
      <w:rPr>
        <w:sz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1454038"/>
      <w:docPartObj>
        <w:docPartGallery w:val="Page Numbers (Bottom of Page)"/>
        <w:docPartUnique/>
      </w:docPartObj>
    </w:sdtPr>
    <w:sdtEndPr>
      <w:rPr>
        <w:color w:val="7F7F7F" w:themeColor="background1" w:themeShade="7F"/>
        <w:spacing w:val="60"/>
      </w:rPr>
    </w:sdtEndPr>
    <w:sdtContent>
      <w:p w14:paraId="39EBCDB4" w14:textId="43006BBE" w:rsidR="00E932CA" w:rsidRDefault="000E5C6D" w:rsidP="000E5C6D">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E932CA">
          <w:rPr>
            <w:noProof/>
            <w:sz w:val="20"/>
          </w:rPr>
          <mc:AlternateContent>
            <mc:Choice Requires="wps">
              <w:drawing>
                <wp:anchor distT="0" distB="0" distL="0" distR="0" simplePos="0" relativeHeight="251661824" behindDoc="1" locked="0" layoutInCell="1" allowOverlap="1" wp14:anchorId="4FDBE1BE" wp14:editId="5294D26E">
                  <wp:simplePos x="0" y="0"/>
                  <wp:positionH relativeFrom="page">
                    <wp:align>center</wp:align>
                  </wp:positionH>
                  <wp:positionV relativeFrom="page">
                    <wp:posOffset>9854969</wp:posOffset>
                  </wp:positionV>
                  <wp:extent cx="6789420" cy="56515"/>
                  <wp:effectExtent l="0" t="0" r="0" b="635"/>
                  <wp:wrapNone/>
                  <wp:docPr id="286496083"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3AE961C" id="Graphic 37" o:spid="_x0000_s1026" style="position:absolute;margin-left:0;margin-top:776pt;width:534.6pt;height:4.45pt;z-index:-251654656;visibility:visible;mso-wrap-style:square;mso-wrap-distance-left:0;mso-wrap-distance-top:0;mso-wrap-distance-right:0;mso-wrap-distance-bottom:0;mso-position-horizontal:center;mso-position-horizontal-relative:page;mso-position-vertical:absolute;mso-position-vertical-relative:page;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" path="m6789420,18288l,18288,,56388r6789420,l6789420,18288xem6789420,l,,,9144r6789420,l6789420,xe" fillcolor="#823a0a" stroked="f">
                  <v:path arrowok="t"/>
                  <w10:wrap anchorx="page" anchory="page"/>
                </v:shape>
              </w:pict>
            </mc:Fallback>
          </mc:AlternateContent>
        </w:r>
        <w:r>
          <w:rPr>
            <w:noProof/>
            <w:sz w:val="20"/>
          </w:rPr>
          <w:t xml:space="preserve">                                                       </w:t>
        </w:r>
        <w:r w:rsidR="002A24B6">
          <w:rPr>
            <w:noProof/>
            <w:sz w:val="20"/>
          </w:rPr>
          <w:t xml:space="preserve">  </w:t>
        </w:r>
        <w:r>
          <w:rPr>
            <w:noProof/>
            <w:sz w:val="20"/>
          </w:rPr>
          <w:t xml:space="preserve"> </w:t>
        </w:r>
        <w:r w:rsidR="002A24B6">
          <w:rPr>
            <w:noProof/>
            <w:sz w:val="24"/>
            <w:szCs w:val="24"/>
          </w:rPr>
          <w:t xml:space="preserve">2024-25                                                           </w:t>
        </w:r>
        <w:r w:rsidR="00E932CA">
          <w:fldChar w:fldCharType="begin"/>
        </w:r>
        <w:r w:rsidR="00E932CA">
          <w:instrText xml:space="preserve"> PAGE   \* MERGEFORMAT </w:instrText>
        </w:r>
        <w:r w:rsidR="00E932CA">
          <w:fldChar w:fldCharType="separate"/>
        </w:r>
        <w:r w:rsidR="00E932CA">
          <w:rPr>
            <w:noProof/>
          </w:rPr>
          <w:t>2</w:t>
        </w:r>
        <w:r w:rsidR="00E932CA">
          <w:rPr>
            <w:noProof/>
          </w:rPr>
          <w:fldChar w:fldCharType="end"/>
        </w:r>
        <w:r w:rsidR="00E932CA">
          <w:t xml:space="preserve"> | </w:t>
        </w:r>
        <w:r w:rsidR="00E932CA">
          <w:rPr>
            <w:color w:val="7F7F7F" w:themeColor="background1" w:themeShade="7F"/>
            <w:spacing w:val="60"/>
          </w:rPr>
          <w:t>Page</w:t>
        </w:r>
      </w:p>
    </w:sdtContent>
  </w:sdt>
  <w:p w14:paraId="263F49D5" w14:textId="77777777" w:rsidR="00E932CA" w:rsidRDefault="00E932CA">
    <w:pPr>
      <w:pStyle w:val="BodyText"/>
      <w:spacing w:line="14" w:lineRule="auto"/>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172736"/>
      <w:docPartObj>
        <w:docPartGallery w:val="Page Numbers (Bottom of Page)"/>
        <w:docPartUnique/>
      </w:docPartObj>
    </w:sdtPr>
    <w:sdtEndPr>
      <w:rPr>
        <w:color w:val="7F7F7F" w:themeColor="background1" w:themeShade="7F"/>
        <w:spacing w:val="60"/>
      </w:rPr>
    </w:sdtEndPr>
    <w:sdtContent>
      <w:p w14:paraId="426B84EB" w14:textId="20B3329A" w:rsidR="001D624F" w:rsidRDefault="001D624F" w:rsidP="00B92FDE">
        <w:pPr>
          <w:pStyle w:val="Footer"/>
          <w:pBdr>
            <w:top w:val="single" w:sz="4" w:space="1" w:color="D9D9D9" w:themeColor="background1" w:themeShade="D9"/>
          </w:pBdr>
        </w:pPr>
        <w:r>
          <w:rPr>
            <w:noProof/>
            <w:sz w:val="20"/>
          </w:rPr>
          <mc:AlternateContent>
            <mc:Choice Requires="wps">
              <w:drawing>
                <wp:anchor distT="0" distB="0" distL="0" distR="0" simplePos="0" relativeHeight="251683328" behindDoc="1" locked="0" layoutInCell="1" allowOverlap="1" wp14:anchorId="4B1BF0E7" wp14:editId="51C8E91C">
                  <wp:simplePos x="0" y="0"/>
                  <wp:positionH relativeFrom="page">
                    <wp:align>center</wp:align>
                  </wp:positionH>
                  <wp:positionV relativeFrom="page">
                    <wp:posOffset>9848215</wp:posOffset>
                  </wp:positionV>
                  <wp:extent cx="6789420" cy="56515"/>
                  <wp:effectExtent l="0" t="0" r="0" b="635"/>
                  <wp:wrapNone/>
                  <wp:docPr id="852742170"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2D44D30F" id="Graphic 37" o:spid="_x0000_s1026" style="position:absolute;margin-left:0;margin-top:775.45pt;width:534.6pt;height:4.45pt;z-index:-251633152;visibility:visible;mso-wrap-style:square;mso-wrap-distance-left:0;mso-wrap-distance-top:0;mso-wrap-distance-right:0;mso-wrap-distance-bottom:0;mso-position-horizontal:center;mso-position-horizontal-relative:page;mso-position-vertical:absolute;mso-position-vertical-relative:page;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" path="m6789420,18288l,18288,,56388r6789420,l6789420,18288xem6789420,l,,,9144r6789420,l6789420,xe" fillcolor="#823a0a" stroked="f">
                  <v:path arrowok="t"/>
                  <w10:wrap anchorx="page" anchory="page"/>
                </v:shape>
              </w:pict>
            </mc:Fallback>
          </mc:AlternateConten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t xml:space="preserve"> </w:t>
        </w:r>
        <w:r w:rsidR="00B92FDE">
          <w:t xml:space="preserve">                                                     </w:t>
        </w:r>
        <w:r w:rsidR="00B92FDE">
          <w:rPr>
            <w:sz w:val="24"/>
            <w:szCs w:val="24"/>
          </w:rPr>
          <w:t xml:space="preserve">2024-25                                                           </w:t>
        </w:r>
        <w:r>
          <w:t xml:space="preserve">74 | </w:t>
        </w:r>
        <w:r>
          <w:rPr>
            <w:color w:val="7F7F7F" w:themeColor="background1" w:themeShade="7F"/>
            <w:spacing w:val="60"/>
          </w:rPr>
          <w:t>Page</w:t>
        </w:r>
      </w:p>
    </w:sdtContent>
  </w:sdt>
  <w:p w14:paraId="41BB15F6" w14:textId="1187EE56" w:rsidR="002328DD" w:rsidRDefault="002328DD">
    <w:pPr>
      <w:pStyle w:val="BodyText"/>
      <w:spacing w:line="14" w:lineRule="auto"/>
      <w:rPr>
        <w:sz w:val="20"/>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B3AC3" w14:textId="77777777" w:rsidR="00B92FDE" w:rsidRDefault="00B92FDE">
    <w:pPr>
      <w:pStyle w:val="BodyText"/>
      <w:spacing w:line="14" w:lineRule="auto"/>
      <w:rPr>
        <w:sz w:val="2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5350930"/>
      <w:docPartObj>
        <w:docPartGallery w:val="Page Numbers (Bottom of Page)"/>
        <w:docPartUnique/>
      </w:docPartObj>
    </w:sdtPr>
    <w:sdtEndPr>
      <w:rPr>
        <w:color w:val="7F7F7F" w:themeColor="background1" w:themeShade="7F"/>
        <w:spacing w:val="60"/>
      </w:rPr>
    </w:sdtEndPr>
    <w:sdtContent>
      <w:p w14:paraId="159507DD" w14:textId="0A27B6F1" w:rsidR="00B92FDE" w:rsidRDefault="00B92FDE" w:rsidP="00B92FDE">
        <w:pPr>
          <w:pStyle w:val="Footer"/>
          <w:pBdr>
            <w:top w:val="single" w:sz="4" w:space="1" w:color="D9D9D9" w:themeColor="background1" w:themeShade="D9"/>
          </w:pBdr>
        </w:pPr>
        <w:r>
          <w:t xml:space="preserve">   </w: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t xml:space="preserve">                                                  </w:t>
        </w:r>
        <w:r>
          <w:t xml:space="preserve"> </w:t>
        </w:r>
        <w:r>
          <w:t xml:space="preserve"> </w:t>
        </w:r>
        <w:r>
          <w:rPr>
            <w:noProof/>
            <w:sz w:val="20"/>
          </w:rPr>
          <mc:AlternateContent>
            <mc:Choice Requires="wps">
              <w:drawing>
                <wp:anchor distT="0" distB="0" distL="0" distR="0" simplePos="0" relativeHeight="251685376" behindDoc="1" locked="0" layoutInCell="1" allowOverlap="1" wp14:anchorId="3B5CED2E" wp14:editId="7703D42D">
                  <wp:simplePos x="0" y="0"/>
                  <wp:positionH relativeFrom="page">
                    <wp:align>center</wp:align>
                  </wp:positionH>
                  <wp:positionV relativeFrom="page">
                    <wp:posOffset>9848850</wp:posOffset>
                  </wp:positionV>
                  <wp:extent cx="6789420" cy="56515"/>
                  <wp:effectExtent l="0" t="0" r="0" b="635"/>
                  <wp:wrapNone/>
                  <wp:docPr id="554071187"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2E443A7" id="Graphic 48" o:spid="_x0000_s1026" style="position:absolute;margin-left:0;margin-top:775.5pt;width:534.6pt;height:4.45pt;z-index:-251631104;visibility:visible;mso-wrap-style:square;mso-wrap-distance-left:0;mso-wrap-distance-top:0;mso-wrap-distance-right:0;mso-wrap-distance-bottom:0;mso-position-horizontal:center;mso-position-horizontal-relative:page;mso-position-vertical:absolute;mso-position-vertical-relative:page;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" path="m6789420,18288l,18288,,56388r6789420,l6789420,18288xem6789420,l,,,9144r6789420,l6789420,xe" fillcolor="#823a0a" stroked="f">
                  <v:path arrowok="t"/>
                  <w10:wrap anchorx="page" anchory="page"/>
                </v:shape>
              </w:pict>
            </mc:Fallback>
          </mc:AlternateContent>
        </w:r>
        <w:r>
          <w:t xml:space="preserve">2024-25                                                                 </w: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15B5486" w14:textId="77777777" w:rsidR="00B92FDE" w:rsidRDefault="00B92FD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5400953"/>
      <w:docPartObj>
        <w:docPartGallery w:val="Page Numbers (Bottom of Page)"/>
        <w:docPartUnique/>
      </w:docPartObj>
    </w:sdtPr>
    <w:sdtEndPr>
      <w:rPr>
        <w:color w:val="7F7F7F" w:themeColor="background1" w:themeShade="7F"/>
        <w:spacing w:val="60"/>
      </w:rPr>
    </w:sdtEndPr>
    <w:sdtContent>
      <w:p w14:paraId="29ABFF7F" w14:textId="613CC440" w:rsidR="002A34CA" w:rsidRPr="00437BA3" w:rsidRDefault="00595884" w:rsidP="00437BA3">
        <w:pPr>
          <w:pStyle w:val="Footer"/>
          <w:pBdr>
            <w:top w:val="single" w:sz="4" w:space="1" w:color="D9D9D9" w:themeColor="background1" w:themeShade="D9"/>
          </w:pBdr>
        </w:pPr>
        <w:r>
          <w:rPr>
            <w:noProof/>
          </w:rPr>
          <w:drawing>
            <wp:inline distT="0" distB="0" distL="0" distR="0" wp14:anchorId="2B6BFEAA" wp14:editId="559873F5">
              <wp:extent cx="6645755" cy="45719"/>
              <wp:effectExtent l="0" t="0" r="0" b="4445"/>
              <wp:docPr id="10895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1639" name=""/>
                      <pic:cNvPicPr/>
                    </pic:nvPicPr>
                    <pic:blipFill>
                      <a:blip r:embed="rId1"/>
                      <a:stretch>
                        <a:fillRect/>
                      </a:stretch>
                    </pic:blipFill>
                    <pic:spPr>
                      <a:xfrm>
                        <a:off x="0" y="0"/>
                        <a:ext cx="6645755" cy="45719"/>
                      </a:xfrm>
                      <a:prstGeom prst="rect">
                        <a:avLst/>
                      </a:prstGeom>
                    </pic:spPr>
                  </pic:pic>
                </a:graphicData>
              </a:graphic>
            </wp:inline>
          </w:drawing>
        </w:r>
        <w:r w:rsidR="00437BA3" w:rsidRPr="00437BA3">
          <w:rPr>
            <w:sz w:val="24"/>
            <w:szCs w:val="24"/>
          </w:rPr>
          <w:t xml:space="preserve">               </w:t>
        </w:r>
        <w:r w:rsidR="00437BA3" w:rsidRPr="00437BA3">
          <w:rPr>
            <w:w w:val="105"/>
            <w:sz w:val="24"/>
            <w:szCs w:val="24"/>
          </w:rPr>
          <w:t>Dept.</w:t>
        </w:r>
        <w:r w:rsidR="00437BA3" w:rsidRPr="00437BA3">
          <w:rPr>
            <w:spacing w:val="-3"/>
            <w:w w:val="105"/>
            <w:sz w:val="24"/>
            <w:szCs w:val="24"/>
          </w:rPr>
          <w:t xml:space="preserve"> </w:t>
        </w:r>
        <w:r w:rsidR="00437BA3" w:rsidRPr="00437BA3">
          <w:rPr>
            <w:w w:val="105"/>
            <w:sz w:val="24"/>
            <w:szCs w:val="24"/>
          </w:rPr>
          <w:t>of</w:t>
        </w:r>
        <w:r w:rsidR="00437BA3" w:rsidRPr="00437BA3">
          <w:rPr>
            <w:spacing w:val="-2"/>
            <w:w w:val="105"/>
            <w:sz w:val="24"/>
            <w:szCs w:val="24"/>
          </w:rPr>
          <w:t xml:space="preserve"> </w:t>
        </w:r>
        <w:r w:rsidR="00437BA3" w:rsidRPr="00437BA3">
          <w:rPr>
            <w:w w:val="105"/>
            <w:sz w:val="24"/>
            <w:szCs w:val="24"/>
          </w:rPr>
          <w:t>CS&amp;E,</w:t>
        </w:r>
        <w:r w:rsidR="00437BA3" w:rsidRPr="00437BA3">
          <w:rPr>
            <w:spacing w:val="-2"/>
            <w:w w:val="105"/>
            <w:sz w:val="24"/>
            <w:szCs w:val="24"/>
          </w:rPr>
          <w:t xml:space="preserve"> </w:t>
        </w:r>
        <w:r w:rsidR="00437BA3" w:rsidRPr="00437BA3">
          <w:rPr>
            <w:spacing w:val="-5"/>
            <w:w w:val="105"/>
            <w:sz w:val="24"/>
            <w:szCs w:val="24"/>
          </w:rPr>
          <w:t>SCE</w:t>
        </w:r>
        <w:r w:rsidR="00437BA3" w:rsidRPr="00437BA3">
          <w:rPr>
            <w:sz w:val="24"/>
            <w:szCs w:val="24"/>
          </w:rPr>
          <w:t xml:space="preserve">            </w:t>
        </w:r>
        <w:r w:rsidR="00437BA3">
          <w:rPr>
            <w:sz w:val="24"/>
            <w:szCs w:val="24"/>
          </w:rPr>
          <w:t xml:space="preserve">                                2024-25                                                              </w:t>
        </w:r>
        <w:r w:rsidR="00FF51ED">
          <w:fldChar w:fldCharType="begin"/>
        </w:r>
        <w:r w:rsidR="00FF51ED">
          <w:instrText xml:space="preserve"> PAGE   \* MERGEFORMAT </w:instrText>
        </w:r>
        <w:r w:rsidR="00FF51ED">
          <w:fldChar w:fldCharType="separate"/>
        </w:r>
        <w:r w:rsidR="00FF51ED">
          <w:rPr>
            <w:noProof/>
          </w:rPr>
          <w:t>2</w:t>
        </w:r>
        <w:r w:rsidR="00FF51ED">
          <w:rPr>
            <w:noProof/>
          </w:rPr>
          <w:fldChar w:fldCharType="end"/>
        </w:r>
        <w:r w:rsidR="00FF51ED">
          <w:t xml:space="preserve"> | </w:t>
        </w:r>
        <w:r w:rsidR="00FF51ED">
          <w:rPr>
            <w:color w:val="7F7F7F" w:themeColor="background1" w:themeShade="7F"/>
            <w:spacing w:val="60"/>
          </w:rPr>
          <w:t>Page</w:t>
        </w:r>
      </w:p>
    </w:sdtContent>
  </w:sdt>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662929"/>
      <w:docPartObj>
        <w:docPartGallery w:val="Page Numbers (Bottom of Page)"/>
        <w:docPartUnique/>
      </w:docPartObj>
    </w:sdtPr>
    <w:sdtEndPr>
      <w:rPr>
        <w:color w:val="7F7F7F" w:themeColor="background1" w:themeShade="7F"/>
        <w:spacing w:val="60"/>
      </w:rPr>
    </w:sdtEndPr>
    <w:sdtContent>
      <w:p w14:paraId="114D331B" w14:textId="5E70751B" w:rsidR="00C30E08" w:rsidRDefault="00C30E08" w:rsidP="00B92FDE">
        <w:pPr>
          <w:pStyle w:val="Footer"/>
          <w:pBdr>
            <w:top w:val="single" w:sz="4" w:space="1" w:color="D9D9D9" w:themeColor="background1" w:themeShade="D9"/>
          </w:pBdr>
        </w:pPr>
        <w:r>
          <w:t xml:space="preserve">   </w: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t xml:space="preserve">                                                  </w:t>
        </w:r>
        <w:r>
          <w:t xml:space="preserve"> </w:t>
        </w:r>
        <w:r>
          <w:t xml:space="preserve"> </w:t>
        </w:r>
        <w:r>
          <w:rPr>
            <w:noProof/>
            <w:sz w:val="20"/>
          </w:rPr>
          <mc:AlternateContent>
            <mc:Choice Requires="wps">
              <w:drawing>
                <wp:anchor distT="0" distB="0" distL="0" distR="0" simplePos="0" relativeHeight="251688448" behindDoc="1" locked="0" layoutInCell="1" allowOverlap="1" wp14:anchorId="3AAFA571" wp14:editId="7F6AB192">
                  <wp:simplePos x="0" y="0"/>
                  <wp:positionH relativeFrom="page">
                    <wp:align>center</wp:align>
                  </wp:positionH>
                  <wp:positionV relativeFrom="page">
                    <wp:posOffset>9848850</wp:posOffset>
                  </wp:positionV>
                  <wp:extent cx="6789420" cy="56515"/>
                  <wp:effectExtent l="0" t="0" r="0" b="635"/>
                  <wp:wrapNone/>
                  <wp:docPr id="13868606"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1400592" id="Graphic 48" o:spid="_x0000_s1026" style="position:absolute;margin-left:0;margin-top:775.5pt;width:534.6pt;height:4.45pt;z-index:-251628032;visibility:visible;mso-wrap-style:square;mso-wrap-distance-left:0;mso-wrap-distance-top:0;mso-wrap-distance-right:0;mso-wrap-distance-bottom:0;mso-position-horizontal:center;mso-position-horizontal-relative:page;mso-position-vertical:absolute;mso-position-vertical-relative:page;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" path="m6789420,18288l,18288,,56388r6789420,l6789420,18288xem6789420,l,,,9144r6789420,l6789420,xe" fillcolor="#823a0a" stroked="f">
                  <v:path arrowok="t"/>
                  <w10:wrap anchorx="page" anchory="page"/>
                </v:shape>
              </w:pict>
            </mc:Fallback>
          </mc:AlternateContent>
        </w:r>
        <w:r>
          <w:t xml:space="preserve">2024-25                                                                 </w:t>
        </w:r>
        <w:r w:rsidR="00300337">
          <w:t>80</w:t>
        </w:r>
        <w:r>
          <w:t xml:space="preserve"> | </w:t>
        </w:r>
        <w:r>
          <w:rPr>
            <w:color w:val="7F7F7F" w:themeColor="background1" w:themeShade="7F"/>
            <w:spacing w:val="60"/>
          </w:rPr>
          <w:t>Page</w:t>
        </w:r>
      </w:p>
    </w:sdtContent>
  </w:sdt>
  <w:p w14:paraId="59AE4143" w14:textId="77777777" w:rsidR="00C30E08" w:rsidRDefault="00C30E08">
    <w:pPr>
      <w:pStyle w:val="BodyText"/>
      <w:spacing w:line="14" w:lineRule="auto"/>
      <w:rPr>
        <w:sz w:val="20"/>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3E61D" w14:textId="77777777" w:rsidR="002A34CA" w:rsidRDefault="002A34CA">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2988296"/>
      <w:docPartObj>
        <w:docPartGallery w:val="Page Numbers (Bottom of Page)"/>
        <w:docPartUnique/>
      </w:docPartObj>
    </w:sdtPr>
    <w:sdtEndPr>
      <w:rPr>
        <w:color w:val="7F7F7F" w:themeColor="background1" w:themeShade="7F"/>
        <w:spacing w:val="60"/>
      </w:rPr>
    </w:sdtEndPr>
    <w:sdtContent>
      <w:p w14:paraId="43EC089B" w14:textId="4BF83102" w:rsidR="00E932CA" w:rsidRDefault="00300337" w:rsidP="0030033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t xml:space="preserve">                                          </w:t>
        </w:r>
        <w:r>
          <w:t xml:space="preserve">                 2024-25                                                  </w:t>
        </w:r>
        <w:r>
          <w:t xml:space="preserve">            </w:t>
        </w:r>
        <w:r w:rsidR="00E932CA">
          <w:rPr>
            <w:noProof/>
            <w:sz w:val="20"/>
          </w:rPr>
          <mc:AlternateContent>
            <mc:Choice Requires="wps">
              <w:drawing>
                <wp:anchor distT="0" distB="0" distL="0" distR="0" simplePos="0" relativeHeight="251662848" behindDoc="1" locked="0" layoutInCell="1" allowOverlap="1" wp14:anchorId="6D2C33C0" wp14:editId="597A0BBF">
                  <wp:simplePos x="0" y="0"/>
                  <wp:positionH relativeFrom="page">
                    <wp:align>center</wp:align>
                  </wp:positionH>
                  <wp:positionV relativeFrom="margin">
                    <wp:posOffset>9279371</wp:posOffset>
                  </wp:positionV>
                  <wp:extent cx="6789420" cy="56515"/>
                  <wp:effectExtent l="0" t="0" r="0" b="635"/>
                  <wp:wrapNone/>
                  <wp:docPr id="1656339552"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03E7C74" id="Graphic 37" o:spid="_x0000_s1026" style="position:absolute;margin-left:0;margin-top:730.65pt;width:534.6pt;height:4.45pt;z-index:-251653632;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sidR="00E932CA">
          <w:t xml:space="preserve">82| </w:t>
        </w:r>
        <w:r w:rsidR="00E932CA">
          <w:rPr>
            <w:color w:val="7F7F7F" w:themeColor="background1" w:themeShade="7F"/>
            <w:spacing w:val="60"/>
          </w:rPr>
          <w:t>Page</w:t>
        </w:r>
      </w:p>
    </w:sdtContent>
  </w:sdt>
  <w:p w14:paraId="3124DD09" w14:textId="28836E8C" w:rsidR="002A34CA" w:rsidRDefault="002A34CA">
    <w:pPr>
      <w:pStyle w:val="BodyText"/>
      <w:spacing w:line="14" w:lineRule="auto"/>
      <w:rPr>
        <w:sz w:val="20"/>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359061"/>
      <w:docPartObj>
        <w:docPartGallery w:val="Page Numbers (Bottom of Page)"/>
        <w:docPartUnique/>
      </w:docPartObj>
    </w:sdtPr>
    <w:sdtEndPr>
      <w:rPr>
        <w:color w:val="7F7F7F" w:themeColor="background1" w:themeShade="7F"/>
        <w:spacing w:val="60"/>
      </w:rPr>
    </w:sdtEndPr>
    <w:sdtContent>
      <w:p w14:paraId="1B0D8B9E" w14:textId="50716E7B" w:rsidR="00213469" w:rsidRDefault="00300337" w:rsidP="0030033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t xml:space="preserve">                                                      </w:t>
        </w:r>
        <w:r w:rsidR="00213469">
          <w:rPr>
            <w:noProof/>
            <w:sz w:val="20"/>
          </w:rPr>
          <mc:AlternateContent>
            <mc:Choice Requires="wps">
              <w:drawing>
                <wp:anchor distT="0" distB="0" distL="0" distR="0" simplePos="0" relativeHeight="251663872" behindDoc="1" locked="0" layoutInCell="1" allowOverlap="1" wp14:anchorId="71A4FF3C" wp14:editId="279FCC06">
                  <wp:simplePos x="0" y="0"/>
                  <wp:positionH relativeFrom="page">
                    <wp:align>center</wp:align>
                  </wp:positionH>
                  <wp:positionV relativeFrom="margin">
                    <wp:posOffset>9238095</wp:posOffset>
                  </wp:positionV>
                  <wp:extent cx="6789420" cy="56515"/>
                  <wp:effectExtent l="0" t="0" r="0" b="635"/>
                  <wp:wrapNone/>
                  <wp:docPr id="1478711254"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48CCBA60" id="Graphic 37" o:spid="_x0000_s1026" style="position:absolute;margin-left:0;margin-top:727.4pt;width:534.6pt;height:4.45pt;z-index:-251652608;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t xml:space="preserve"> 2024-25                                                                </w:t>
        </w:r>
        <w:r w:rsidR="00213469">
          <w:t xml:space="preserve">83 | </w:t>
        </w:r>
        <w:r w:rsidR="00213469">
          <w:rPr>
            <w:color w:val="7F7F7F" w:themeColor="background1" w:themeShade="7F"/>
            <w:spacing w:val="60"/>
          </w:rPr>
          <w:t>Page</w:t>
        </w:r>
      </w:p>
    </w:sdtContent>
  </w:sdt>
  <w:p w14:paraId="3AD1D1E8" w14:textId="77777777" w:rsidR="00213469" w:rsidRDefault="00213469">
    <w:pPr>
      <w:pStyle w:val="BodyText"/>
      <w:spacing w:line="14" w:lineRule="auto"/>
      <w:rPr>
        <w:sz w:val="20"/>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0536214"/>
      <w:docPartObj>
        <w:docPartGallery w:val="Page Numbers (Bottom of Page)"/>
        <w:docPartUnique/>
      </w:docPartObj>
    </w:sdtPr>
    <w:sdtEndPr>
      <w:rPr>
        <w:color w:val="7F7F7F" w:themeColor="background1" w:themeShade="7F"/>
        <w:spacing w:val="60"/>
      </w:rPr>
    </w:sdtEndPr>
    <w:sdtContent>
      <w:p w14:paraId="5EEF09B7" w14:textId="62BDD873" w:rsidR="00DB185F" w:rsidRDefault="00300337" w:rsidP="0030033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t xml:space="preserve">                                                   </w:t>
        </w:r>
        <w:r>
          <w:t xml:space="preserve">      </w:t>
        </w:r>
        <w:r>
          <w:t xml:space="preserve"> </w:t>
        </w:r>
        <w:r w:rsidR="00213469">
          <w:rPr>
            <w:noProof/>
            <w:sz w:val="20"/>
          </w:rPr>
          <mc:AlternateContent>
            <mc:Choice Requires="wps">
              <w:drawing>
                <wp:anchor distT="0" distB="0" distL="0" distR="0" simplePos="0" relativeHeight="251664896" behindDoc="1" locked="0" layoutInCell="1" allowOverlap="1" wp14:anchorId="76F5DA28" wp14:editId="7065DBAC">
                  <wp:simplePos x="0" y="0"/>
                  <wp:positionH relativeFrom="page">
                    <wp:align>center</wp:align>
                  </wp:positionH>
                  <wp:positionV relativeFrom="margin">
                    <wp:posOffset>9250045</wp:posOffset>
                  </wp:positionV>
                  <wp:extent cx="6789420" cy="56515"/>
                  <wp:effectExtent l="0" t="0" r="0" b="635"/>
                  <wp:wrapNone/>
                  <wp:docPr id="839317200"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49462A9" id="Graphic 37" o:spid="_x0000_s1026" style="position:absolute;margin-left:0;margin-top:728.35pt;width:534.6pt;height:4.45pt;z-index:-251651584;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t xml:space="preserve">2024-25                                                              </w:t>
        </w:r>
        <w:r w:rsidR="00DB185F">
          <w:t>8</w:t>
        </w:r>
        <w:r w:rsidR="00213469">
          <w:t>4</w:t>
        </w:r>
        <w:r w:rsidR="00DB185F">
          <w:t xml:space="preserve"> | </w:t>
        </w:r>
        <w:r w:rsidR="00DB185F">
          <w:rPr>
            <w:color w:val="7F7F7F" w:themeColor="background1" w:themeShade="7F"/>
            <w:spacing w:val="60"/>
          </w:rPr>
          <w:t>Page</w:t>
        </w:r>
      </w:p>
    </w:sdtContent>
  </w:sdt>
  <w:p w14:paraId="1532874A" w14:textId="77777777" w:rsidR="007A4DC9" w:rsidRDefault="007A4DC9">
    <w:pPr>
      <w:pStyle w:val="BodyText"/>
      <w:spacing w:line="14" w:lineRule="auto"/>
      <w:rPr>
        <w:sz w:val="2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130238"/>
      <w:docPartObj>
        <w:docPartGallery w:val="Page Numbers (Bottom of Page)"/>
        <w:docPartUnique/>
      </w:docPartObj>
    </w:sdtPr>
    <w:sdtEndPr>
      <w:rPr>
        <w:color w:val="7F7F7F" w:themeColor="background1" w:themeShade="7F"/>
        <w:spacing w:val="60"/>
      </w:rPr>
    </w:sdtEndPr>
    <w:sdtContent>
      <w:p w14:paraId="266684DE" w14:textId="19E438E7" w:rsidR="00213469" w:rsidRDefault="00300337" w:rsidP="0030033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t xml:space="preserve">                                                   </w:t>
        </w:r>
        <w:r>
          <w:t xml:space="preserve">  </w:t>
        </w:r>
        <w:r>
          <w:t xml:space="preserve"> </w:t>
        </w:r>
        <w:r w:rsidR="00213469">
          <w:rPr>
            <w:noProof/>
            <w:sz w:val="20"/>
          </w:rPr>
          <mc:AlternateContent>
            <mc:Choice Requires="wps">
              <w:drawing>
                <wp:anchor distT="0" distB="0" distL="0" distR="0" simplePos="0" relativeHeight="251665920" behindDoc="1" locked="0" layoutInCell="1" allowOverlap="1" wp14:anchorId="24110834" wp14:editId="13AAB247">
                  <wp:simplePos x="0" y="0"/>
                  <wp:positionH relativeFrom="page">
                    <wp:align>center</wp:align>
                  </wp:positionH>
                  <wp:positionV relativeFrom="margin">
                    <wp:posOffset>9278967</wp:posOffset>
                  </wp:positionV>
                  <wp:extent cx="6789420" cy="56515"/>
                  <wp:effectExtent l="0" t="0" r="0" b="635"/>
                  <wp:wrapNone/>
                  <wp:docPr id="413449922"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E092BA2" id="Graphic 37" o:spid="_x0000_s1026" style="position:absolute;margin-left:0;margin-top:730.65pt;width:534.6pt;height:4.45pt;z-index:-251650560;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t xml:space="preserve">  2024-25                                                                </w:t>
        </w:r>
        <w:r w:rsidR="00213469">
          <w:t xml:space="preserve">85 | </w:t>
        </w:r>
        <w:r w:rsidR="00213469">
          <w:rPr>
            <w:color w:val="7F7F7F" w:themeColor="background1" w:themeShade="7F"/>
            <w:spacing w:val="60"/>
          </w:rPr>
          <w:t>Page</w:t>
        </w:r>
      </w:p>
    </w:sdtContent>
  </w:sdt>
  <w:p w14:paraId="000717BE" w14:textId="77777777" w:rsidR="00DB185F" w:rsidRDefault="00DB185F">
    <w:pPr>
      <w:pStyle w:val="BodyText"/>
      <w:spacing w:line="14" w:lineRule="auto"/>
      <w:rPr>
        <w:sz w:val="20"/>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3854114"/>
      <w:docPartObj>
        <w:docPartGallery w:val="Page Numbers (Bottom of Page)"/>
        <w:docPartUnique/>
      </w:docPartObj>
    </w:sdtPr>
    <w:sdtEndPr>
      <w:rPr>
        <w:color w:val="7F7F7F" w:themeColor="background1" w:themeShade="7F"/>
        <w:spacing w:val="60"/>
      </w:rPr>
    </w:sdtEndPr>
    <w:sdtContent>
      <w:p w14:paraId="4B141777" w14:textId="26D1650E" w:rsidR="001A655F" w:rsidRDefault="00300337" w:rsidP="0030033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t xml:space="preserve">                                                    </w:t>
        </w:r>
        <w:r w:rsidR="001A655F">
          <w:rPr>
            <w:noProof/>
            <w:sz w:val="20"/>
          </w:rPr>
          <mc:AlternateContent>
            <mc:Choice Requires="wps">
              <w:drawing>
                <wp:anchor distT="0" distB="0" distL="0" distR="0" simplePos="0" relativeHeight="251666944" behindDoc="1" locked="0" layoutInCell="1" allowOverlap="1" wp14:anchorId="771C54D8" wp14:editId="1401C011">
                  <wp:simplePos x="0" y="0"/>
                  <wp:positionH relativeFrom="page">
                    <wp:align>center</wp:align>
                  </wp:positionH>
                  <wp:positionV relativeFrom="margin">
                    <wp:posOffset>9245600</wp:posOffset>
                  </wp:positionV>
                  <wp:extent cx="6789420" cy="56515"/>
                  <wp:effectExtent l="0" t="0" r="0" b="635"/>
                  <wp:wrapNone/>
                  <wp:docPr id="132003901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49D23A1" id="Graphic 54" o:spid="_x0000_s1026" style="position:absolute;margin-left:0;margin-top:728pt;width:534.6pt;height:4.45pt;z-index:-251649536;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t xml:space="preserve">  2024-25                                                                  </w:t>
        </w:r>
        <w:r w:rsidR="001A655F">
          <w:t xml:space="preserve">86 | </w:t>
        </w:r>
        <w:r w:rsidR="001A655F">
          <w:rPr>
            <w:color w:val="7F7F7F" w:themeColor="background1" w:themeShade="7F"/>
            <w:spacing w:val="60"/>
          </w:rPr>
          <w:t>Page</w:t>
        </w:r>
      </w:p>
    </w:sdtContent>
  </w:sdt>
  <w:p w14:paraId="7A9B0911" w14:textId="77777777" w:rsidR="00213469" w:rsidRDefault="00213469">
    <w:pPr>
      <w:pStyle w:val="BodyText"/>
      <w:spacing w:line="14" w:lineRule="auto"/>
      <w:rPr>
        <w:sz w:val="20"/>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4933609"/>
      <w:docPartObj>
        <w:docPartGallery w:val="Page Numbers (Bottom of Page)"/>
        <w:docPartUnique/>
      </w:docPartObj>
    </w:sdtPr>
    <w:sdtEndPr>
      <w:rPr>
        <w:color w:val="7F7F7F" w:themeColor="background1" w:themeShade="7F"/>
        <w:spacing w:val="60"/>
      </w:rPr>
    </w:sdtEndPr>
    <w:sdtContent>
      <w:p w14:paraId="16D32206" w14:textId="77777777" w:rsidR="00300337" w:rsidRDefault="00300337" w:rsidP="0030033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Pr>
            <w:noProof/>
            <w:sz w:val="20"/>
          </w:rPr>
          <mc:AlternateContent>
            <mc:Choice Requires="wps">
              <w:drawing>
                <wp:anchor distT="0" distB="0" distL="0" distR="0" simplePos="0" relativeHeight="251691520" behindDoc="1" locked="0" layoutInCell="1" allowOverlap="1" wp14:anchorId="1CEE8E3E" wp14:editId="06D39700">
                  <wp:simplePos x="0" y="0"/>
                  <wp:positionH relativeFrom="margin">
                    <wp:align>left</wp:align>
                  </wp:positionH>
                  <wp:positionV relativeFrom="margin">
                    <wp:posOffset>8235950</wp:posOffset>
                  </wp:positionV>
                  <wp:extent cx="6789420" cy="56515"/>
                  <wp:effectExtent l="0" t="0" r="0" b="635"/>
                  <wp:wrapNone/>
                  <wp:docPr id="1641643396"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E65A73B" id="Graphic 54" o:spid="_x0000_s1026" style="position:absolute;margin-left:0;margin-top:648.5pt;width:534.6pt;height:4.45pt;z-index:-251624960;visibility:visible;mso-wrap-style:square;mso-wrap-distance-left:0;mso-wrap-distance-top:0;mso-wrap-distance-right:0;mso-wrap-distance-bottom:0;mso-position-horizontal:left;mso-position-horizontal-relative:margin;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" path="m6789420,18288l,18288,,56388r6789420,l6789420,18288xem6789420,l,,,9144r6789420,l6789420,xe" fillcolor="#823a0a" stroked="f">
                  <v:path arrowok="t"/>
                  <w10:wrap anchorx="margin" anchory="margin"/>
                </v:shape>
              </w:pict>
            </mc:Fallback>
          </mc:AlternateContent>
        </w:r>
        <w:r>
          <w:rPr>
            <w:noProof/>
            <w:sz w:val="20"/>
          </w:rPr>
          <w:t xml:space="preserve">                                                           </w:t>
        </w:r>
        <w:r w:rsidRPr="00300337">
          <w:rPr>
            <w:noProof/>
            <w:sz w:val="24"/>
            <w:szCs w:val="24"/>
          </w:rPr>
          <w:t>2024</w:t>
        </w:r>
        <w:r>
          <w:rPr>
            <w:noProof/>
            <w:sz w:val="24"/>
            <w:szCs w:val="24"/>
          </w:rPr>
          <w:t xml:space="preserve">-25                                                          </w:t>
        </w:r>
        <w:r w:rsidRPr="00300337">
          <w:rPr>
            <w:sz w:val="24"/>
            <w:szCs w:val="24"/>
          </w:rPr>
          <w:t>87</w:t>
        </w:r>
        <w:r>
          <w:t xml:space="preserve"> | </w:t>
        </w:r>
        <w:r>
          <w:rPr>
            <w:color w:val="7F7F7F" w:themeColor="background1" w:themeShade="7F"/>
            <w:spacing w:val="60"/>
          </w:rPr>
          <w:t>Page</w:t>
        </w:r>
      </w:p>
    </w:sdtContent>
  </w:sdt>
  <w:p w14:paraId="3CCCEEB6" w14:textId="77777777" w:rsidR="00300337" w:rsidRDefault="00300337">
    <w:pPr>
      <w:pStyle w:val="BodyText"/>
      <w:spacing w:line="14" w:lineRule="auto"/>
      <w:rPr>
        <w:sz w:val="2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10CCA" w14:textId="77777777" w:rsidR="00D55D12" w:rsidRDefault="00D55D12">
    <w:pPr>
      <w:pStyle w:val="BodyText"/>
      <w:spacing w:line="14" w:lineRule="auto"/>
      <w:rPr>
        <w:sz w:val="20"/>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9674396"/>
      <w:docPartObj>
        <w:docPartGallery w:val="Page Numbers (Bottom of Page)"/>
        <w:docPartUnique/>
      </w:docPartObj>
    </w:sdtPr>
    <w:sdtEndPr>
      <w:rPr>
        <w:color w:val="7F7F7F" w:themeColor="background1" w:themeShade="7F"/>
        <w:spacing w:val="60"/>
      </w:rPr>
    </w:sdtEndPr>
    <w:sdtContent>
      <w:p w14:paraId="377A69C9" w14:textId="0BBBFED0" w:rsidR="002328DD" w:rsidRDefault="00D55D12" w:rsidP="00D55D12">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2328DD">
          <w:rPr>
            <w:noProof/>
            <w:sz w:val="20"/>
          </w:rPr>
          <mc:AlternateContent>
            <mc:Choice Requires="wps">
              <w:drawing>
                <wp:anchor distT="0" distB="0" distL="0" distR="0" simplePos="0" relativeHeight="251672064" behindDoc="1" locked="0" layoutInCell="1" allowOverlap="1" wp14:anchorId="1D2A95E7" wp14:editId="05C57E89">
                  <wp:simplePos x="0" y="0"/>
                  <wp:positionH relativeFrom="margin">
                    <wp:align>left</wp:align>
                  </wp:positionH>
                  <wp:positionV relativeFrom="margin">
                    <wp:align>bottom</wp:align>
                  </wp:positionV>
                  <wp:extent cx="6789420" cy="56515"/>
                  <wp:effectExtent l="0" t="0" r="0" b="635"/>
                  <wp:wrapNone/>
                  <wp:docPr id="13408108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A2750A8" id="Graphic 54" o:spid="_x0000_s1026" style="position:absolute;margin-left:0;margin-top:0;width:534.6pt;height:4.45pt;z-index:-251644416;visibility:visible;mso-wrap-style:square;mso-wrap-distance-left:0;mso-wrap-distance-top:0;mso-wrap-distance-right:0;mso-wrap-distance-bottom:0;mso-position-horizontal:left;mso-position-horizontal-relative:margin;mso-position-vertical:bottom;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" path="m6789420,18288l,18288,,56388r6789420,l6789420,18288xem6789420,l,,,9144r6789420,l6789420,xe" fillcolor="#823a0a" stroked="f">
                  <v:path arrowok="t"/>
                  <w10:wrap anchorx="margin" anchory="margin"/>
                </v:shape>
              </w:pict>
            </mc:Fallback>
          </mc:AlternateContent>
        </w:r>
        <w:r>
          <w:rPr>
            <w:noProof/>
            <w:sz w:val="20"/>
          </w:rPr>
          <w:t xml:space="preserve">                                                           </w:t>
        </w:r>
        <w:r>
          <w:rPr>
            <w:noProof/>
            <w:sz w:val="24"/>
            <w:szCs w:val="24"/>
          </w:rPr>
          <w:t xml:space="preserve">2024-25                                                          </w:t>
        </w:r>
        <w:r w:rsidR="002328DD">
          <w:t xml:space="preserve">89 | </w:t>
        </w:r>
        <w:r w:rsidR="002328DD">
          <w:rPr>
            <w:color w:val="7F7F7F" w:themeColor="background1" w:themeShade="7F"/>
            <w:spacing w:val="60"/>
          </w:rPr>
          <w:t>Page</w:t>
        </w:r>
      </w:p>
    </w:sdtContent>
  </w:sdt>
  <w:p w14:paraId="6E390967" w14:textId="77777777" w:rsidR="002328DD" w:rsidRDefault="002328DD">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26BB5" w14:textId="77777777" w:rsidR="002A34CA" w:rsidRDefault="002A34CA">
    <w:pPr>
      <w:pStyle w:val="BodyText"/>
      <w:spacing w:line="14" w:lineRule="auto"/>
      <w:rPr>
        <w:sz w:val="2"/>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250556"/>
      <w:docPartObj>
        <w:docPartGallery w:val="Page Numbers (Bottom of Page)"/>
        <w:docPartUnique/>
      </w:docPartObj>
    </w:sdtPr>
    <w:sdtEndPr>
      <w:rPr>
        <w:color w:val="7F7F7F" w:themeColor="background1" w:themeShade="7F"/>
        <w:spacing w:val="60"/>
      </w:rPr>
    </w:sdtEndPr>
    <w:sdtContent>
      <w:p w14:paraId="0A0C17C3" w14:textId="6294FF23" w:rsidR="000C2E5D" w:rsidRDefault="00EA6D97" w:rsidP="00EA6D9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spacing w:val="-5"/>
            <w:w w:val="105"/>
            <w:sz w:val="24"/>
            <w:szCs w:val="24"/>
          </w:rPr>
          <w:t xml:space="preserve">                                                       2024-25                                                        </w:t>
        </w:r>
        <w:r>
          <w:rPr>
            <w:noProof/>
            <w:sz w:val="20"/>
          </w:rPr>
          <w:t xml:space="preserve"> </w:t>
        </w:r>
        <w:r w:rsidR="000C2E5D">
          <w:rPr>
            <w:noProof/>
            <w:sz w:val="20"/>
          </w:rPr>
          <mc:AlternateContent>
            <mc:Choice Requires="wps">
              <w:drawing>
                <wp:anchor distT="0" distB="0" distL="0" distR="0" simplePos="0" relativeHeight="251670016" behindDoc="1" locked="0" layoutInCell="1" allowOverlap="1" wp14:anchorId="1B14751F" wp14:editId="5D52B8CA">
                  <wp:simplePos x="0" y="0"/>
                  <wp:positionH relativeFrom="margin">
                    <wp:posOffset>160866</wp:posOffset>
                  </wp:positionH>
                  <wp:positionV relativeFrom="topMargin">
                    <wp:posOffset>9848850</wp:posOffset>
                  </wp:positionV>
                  <wp:extent cx="6789420" cy="56515"/>
                  <wp:effectExtent l="0" t="0" r="0" b="635"/>
                  <wp:wrapNone/>
                  <wp:docPr id="3331383"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AEDA8FC" id="Graphic 54" o:spid="_x0000_s1026" style="position:absolute;margin-left:12.65pt;margin-top:775.5pt;width:534.6pt;height:4.45pt;z-index:-251646464;visibility:visible;mso-wrap-style:square;mso-wrap-distance-left:0;mso-wrap-distance-top:0;mso-wrap-distance-right:0;mso-wrap-distance-bottom:0;mso-position-horizontal:absolute;mso-position-horizontal-relative:margin;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" path="m6789420,18288l,18288,,56388r6789420,l6789420,18288xem6789420,l,,,9144r6789420,l6789420,xe" fillcolor="#823a0a" stroked="f">
                  <v:path arrowok="t"/>
                  <w10:wrap anchorx="margin" anchory="margin"/>
                </v:shape>
              </w:pict>
            </mc:Fallback>
          </mc:AlternateContent>
        </w:r>
        <w:r w:rsidR="000C2E5D">
          <w:t xml:space="preserve">90 | </w:t>
        </w:r>
        <w:r w:rsidR="000C2E5D">
          <w:rPr>
            <w:color w:val="7F7F7F" w:themeColor="background1" w:themeShade="7F"/>
            <w:spacing w:val="60"/>
          </w:rPr>
          <w:t>Page</w:t>
        </w:r>
      </w:p>
    </w:sdtContent>
  </w:sdt>
  <w:p w14:paraId="0420BE03" w14:textId="77777777" w:rsidR="000C2E5D" w:rsidRDefault="000C2E5D">
    <w:pPr>
      <w:pStyle w:val="BodyText"/>
      <w:spacing w:line="14" w:lineRule="auto"/>
      <w:rPr>
        <w:sz w:val="2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5817181"/>
      <w:docPartObj>
        <w:docPartGallery w:val="Page Numbers (Bottom of Page)"/>
        <w:docPartUnique/>
      </w:docPartObj>
    </w:sdtPr>
    <w:sdtEndPr>
      <w:rPr>
        <w:color w:val="7F7F7F" w:themeColor="background1" w:themeShade="7F"/>
        <w:spacing w:val="60"/>
      </w:rPr>
    </w:sdtEndPr>
    <w:sdtContent>
      <w:p w14:paraId="54410AE5" w14:textId="19619553" w:rsidR="000C2E5D" w:rsidRDefault="00EA6D97" w:rsidP="00EA6D9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0C2E5D">
          <w:rPr>
            <w:noProof/>
            <w:sz w:val="20"/>
          </w:rPr>
          <mc:AlternateContent>
            <mc:Choice Requires="wps">
              <w:drawing>
                <wp:anchor distT="0" distB="0" distL="0" distR="0" simplePos="0" relativeHeight="251671040" behindDoc="1" locked="0" layoutInCell="1" allowOverlap="1" wp14:anchorId="1D1F5C6B" wp14:editId="5729292C">
                  <wp:simplePos x="0" y="0"/>
                  <wp:positionH relativeFrom="margin">
                    <wp:posOffset>160866</wp:posOffset>
                  </wp:positionH>
                  <wp:positionV relativeFrom="topMargin">
                    <wp:posOffset>9848850</wp:posOffset>
                  </wp:positionV>
                  <wp:extent cx="6789420" cy="56515"/>
                  <wp:effectExtent l="0" t="0" r="0" b="635"/>
                  <wp:wrapNone/>
                  <wp:docPr id="482741769"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D597905" id="Graphic 54" o:spid="_x0000_s1026" style="position:absolute;margin-left:12.65pt;margin-top:775.5pt;width:534.6pt;height:4.45pt;z-index:-251645440;visibility:visible;mso-wrap-style:square;mso-wrap-distance-left:0;mso-wrap-distance-top:0;mso-wrap-distance-right:0;mso-wrap-distance-bottom:0;mso-position-horizontal:absolute;mso-position-horizontal-relative:margin;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" path="m6789420,18288l,18288,,56388r6789420,l6789420,18288xem6789420,l,,,9144r6789420,l6789420,xe" fillcolor="#823a0a" stroked="f">
                  <v:path arrowok="t"/>
                  <w10:wrap anchorx="margin" anchory="margin"/>
                </v:shape>
              </w:pict>
            </mc:Fallback>
          </mc:AlternateContent>
        </w:r>
        <w:r>
          <w:rPr>
            <w:noProof/>
            <w:sz w:val="20"/>
          </w:rPr>
          <w:t xml:space="preserve">                                                               </w:t>
        </w:r>
        <w:r w:rsidRPr="00EA6D97">
          <w:rPr>
            <w:noProof/>
            <w:sz w:val="24"/>
            <w:szCs w:val="24"/>
          </w:rPr>
          <w:t xml:space="preserve">2024-25                                                     </w:t>
        </w:r>
        <w:r>
          <w:rPr>
            <w:noProof/>
            <w:sz w:val="24"/>
            <w:szCs w:val="24"/>
          </w:rPr>
          <w:t xml:space="preserve">  </w:t>
        </w:r>
        <w:r w:rsidR="000C2E5D">
          <w:t xml:space="preserve">91 | </w:t>
        </w:r>
        <w:r w:rsidR="000C2E5D">
          <w:rPr>
            <w:color w:val="7F7F7F" w:themeColor="background1" w:themeShade="7F"/>
            <w:spacing w:val="60"/>
          </w:rPr>
          <w:t>Page</w:t>
        </w:r>
      </w:p>
    </w:sdtContent>
  </w:sdt>
  <w:p w14:paraId="5E4BCDB4" w14:textId="77777777" w:rsidR="000C2E5D" w:rsidRDefault="000C2E5D">
    <w:pPr>
      <w:pStyle w:val="BodyText"/>
      <w:spacing w:line="14" w:lineRule="auto"/>
      <w:rPr>
        <w:sz w:val="20"/>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7232703"/>
      <w:docPartObj>
        <w:docPartGallery w:val="Page Numbers (Bottom of Page)"/>
        <w:docPartUnique/>
      </w:docPartObj>
    </w:sdtPr>
    <w:sdtEndPr>
      <w:rPr>
        <w:color w:val="7F7F7F" w:themeColor="background1" w:themeShade="7F"/>
        <w:spacing w:val="60"/>
      </w:rPr>
    </w:sdtEndPr>
    <w:sdtContent>
      <w:p w14:paraId="46E41A5E" w14:textId="2D363CD3" w:rsidR="001A655F" w:rsidRDefault="00EA6D97" w:rsidP="00EA6D97">
        <w:pPr>
          <w:pStyle w:val="Footer"/>
          <w:pBdr>
            <w:top w:val="single" w:sz="4" w:space="1" w:color="D9D9D9" w:themeColor="background1" w:themeShade="D9"/>
          </w:pBdr>
        </w:pPr>
        <w:r>
          <w:rPr>
            <w:noProof/>
            <w:sz w:val="20"/>
          </w:rPr>
          <mc:AlternateContent>
            <mc:Choice Requires="wps">
              <w:drawing>
                <wp:anchor distT="0" distB="0" distL="0" distR="0" simplePos="0" relativeHeight="251622912" behindDoc="1" locked="0" layoutInCell="1" allowOverlap="1" wp14:anchorId="07864C69" wp14:editId="34F54DBD">
                  <wp:simplePos x="0" y="0"/>
                  <wp:positionH relativeFrom="margin">
                    <wp:posOffset>-44450</wp:posOffset>
                  </wp:positionH>
                  <wp:positionV relativeFrom="topMargin">
                    <wp:posOffset>9994900</wp:posOffset>
                  </wp:positionV>
                  <wp:extent cx="6191250" cy="45719"/>
                  <wp:effectExtent l="0" t="0" r="0" b="0"/>
                  <wp:wrapNone/>
                  <wp:docPr id="1307515690"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0" cy="45719"/>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0AFAA" id="Graphic 54" o:spid="_x0000_s1026" style="position:absolute;margin-left:-3.5pt;margin-top:787pt;width:487.5pt;height:3.6pt;z-index:-251693568;visibility:visible;mso-wrap-style:square;mso-width-percent:0;mso-height-percent:0;mso-wrap-distance-left:0;mso-wrap-distance-top:0;mso-wrap-distance-right:0;mso-wrap-distance-bottom:0;mso-position-horizontal:absolute;mso-position-horizontal-relative:margin;mso-position-vertical:absolute;mso-position-vertical-relative:top-margin-area;mso-width-percent:0;mso-height-percent:0;mso-width-relative:margin;mso-height-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" path="m6789420,18288l,18288,,56388r6789420,l6789420,18288xem6789420,l,,,9144r6789420,l6789420,xe" fillcolor="#823a0a" stroked="f">
                  <v:path arrowok="t"/>
                  <w10:wrap anchorx="margin" anchory="margin"/>
                </v:shape>
              </w:pict>
            </mc:Fallback>
          </mc:AlternateConten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spacing w:val="-5"/>
            <w:w w:val="105"/>
            <w:sz w:val="24"/>
            <w:szCs w:val="24"/>
          </w:rPr>
          <w:t xml:space="preserve">                                       2024-25                                                     </w:t>
        </w:r>
        <w:r w:rsidR="001A655F">
          <w:fldChar w:fldCharType="begin"/>
        </w:r>
        <w:r w:rsidR="001A655F">
          <w:instrText xml:space="preserve"> PAGE   \* MERGEFORMAT </w:instrText>
        </w:r>
        <w:r w:rsidR="001A655F">
          <w:fldChar w:fldCharType="separate"/>
        </w:r>
        <w:r w:rsidR="001A655F">
          <w:rPr>
            <w:noProof/>
          </w:rPr>
          <w:t>2</w:t>
        </w:r>
        <w:r w:rsidR="001A655F">
          <w:rPr>
            <w:noProof/>
          </w:rPr>
          <w:fldChar w:fldCharType="end"/>
        </w:r>
        <w:r w:rsidR="001A655F">
          <w:t xml:space="preserve"> | </w:t>
        </w:r>
        <w:r w:rsidR="001A655F">
          <w:rPr>
            <w:color w:val="7F7F7F" w:themeColor="background1" w:themeShade="7F"/>
            <w:spacing w:val="60"/>
          </w:rPr>
          <w:t>Page</w:t>
        </w:r>
      </w:p>
    </w:sdtContent>
  </w:sdt>
  <w:p w14:paraId="451F8EFD" w14:textId="77777777" w:rsidR="001A655F" w:rsidRDefault="001A655F">
    <w:pPr>
      <w:pStyle w:val="BodyText"/>
      <w:spacing w:line="14" w:lineRule="auto"/>
      <w:rPr>
        <w:sz w:val="20"/>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E28B1" w14:textId="53377A85" w:rsidR="00E93E46" w:rsidRDefault="00E93E46">
    <w:pPr>
      <w:pStyle w:val="Footer"/>
      <w:pBdr>
        <w:top w:val="single" w:sz="4" w:space="1" w:color="D9D9D9" w:themeColor="background1" w:themeShade="D9"/>
      </w:pBdr>
      <w:jc w:val="right"/>
    </w:pPr>
  </w:p>
  <w:p w14:paraId="49DBC7FF" w14:textId="77777777" w:rsidR="00E93E46" w:rsidRDefault="00E93E46">
    <w:pPr>
      <w:pStyle w:val="BodyText"/>
      <w:spacing w:line="14" w:lineRule="auto"/>
      <w:rPr>
        <w:sz w:val="2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29125" w14:textId="21BD657C" w:rsidR="001A655F" w:rsidRDefault="001A655F">
    <w:pPr>
      <w:pStyle w:val="BodyText"/>
      <w:spacing w:line="14" w:lineRule="auto"/>
      <w:rPr>
        <w:sz w:val="20"/>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C1E15" w14:textId="77777777" w:rsidR="002A34CA" w:rsidRDefault="002A34CA">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6923841"/>
      <w:docPartObj>
        <w:docPartGallery w:val="Page Numbers (Bottom of Page)"/>
        <w:docPartUnique/>
      </w:docPartObj>
    </w:sdtPr>
    <w:sdtEndPr>
      <w:rPr>
        <w:color w:val="7F7F7F" w:themeColor="background1" w:themeShade="7F"/>
        <w:spacing w:val="60"/>
      </w:rPr>
    </w:sdtEndPr>
    <w:sdtContent>
      <w:p w14:paraId="6836FD63" w14:textId="25D5410D" w:rsidR="00D45719" w:rsidRDefault="00D93497" w:rsidP="006F56C4">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E72843">
          <w:rPr>
            <w:noProof/>
            <w:sz w:val="20"/>
          </w:rPr>
          <mc:AlternateContent>
            <mc:Choice Requires="wps">
              <w:drawing>
                <wp:anchor distT="0" distB="0" distL="0" distR="0" simplePos="0" relativeHeight="251627008" behindDoc="1" locked="0" layoutInCell="1" allowOverlap="1" wp14:anchorId="5F6D3D0D" wp14:editId="476AA54E">
                  <wp:simplePos x="0" y="0"/>
                  <wp:positionH relativeFrom="page">
                    <wp:align>center</wp:align>
                  </wp:positionH>
                  <wp:positionV relativeFrom="margin">
                    <wp:posOffset>8645879</wp:posOffset>
                  </wp:positionV>
                  <wp:extent cx="6789420" cy="56515"/>
                  <wp:effectExtent l="0" t="0" r="0" b="635"/>
                  <wp:wrapNone/>
                  <wp:docPr id="367044522"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5BFD172A" id="Graphic 8" o:spid="_x0000_s1026" style="position:absolute;margin-left:0;margin-top:680.8pt;width:534.6pt;height:4.45pt;z-index:-251689472;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sidR="006F56C4">
          <w:rPr>
            <w:noProof/>
            <w:sz w:val="20"/>
          </w:rPr>
          <w:t xml:space="preserve">                                                                </w:t>
        </w:r>
        <w:r w:rsidR="006F56C4">
          <w:rPr>
            <w:noProof/>
            <w:sz w:val="24"/>
            <w:szCs w:val="24"/>
          </w:rPr>
          <w:t xml:space="preserve">2024-25                                                     </w:t>
        </w:r>
        <w:r w:rsidR="00E72843">
          <w:t>28</w:t>
        </w:r>
        <w:r w:rsidR="00D45719">
          <w:t xml:space="preserve"> | </w:t>
        </w:r>
        <w:r w:rsidR="00D45719">
          <w:rPr>
            <w:color w:val="7F7F7F" w:themeColor="background1" w:themeShade="7F"/>
            <w:spacing w:val="60"/>
          </w:rPr>
          <w:t>Page</w:t>
        </w:r>
      </w:p>
    </w:sdtContent>
  </w:sdt>
  <w:p w14:paraId="257086A8" w14:textId="7777FF73" w:rsidR="00D45719" w:rsidRDefault="00D45719">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068754"/>
      <w:docPartObj>
        <w:docPartGallery w:val="Page Numbers (Bottom of Page)"/>
        <w:docPartUnique/>
      </w:docPartObj>
    </w:sdtPr>
    <w:sdtEndPr>
      <w:rPr>
        <w:color w:val="7F7F7F" w:themeColor="background1" w:themeShade="7F"/>
        <w:spacing w:val="60"/>
      </w:rPr>
    </w:sdtEndPr>
    <w:sdtContent>
      <w:p w14:paraId="762C0DB9" w14:textId="20C46A3C" w:rsidR="00E72843" w:rsidRDefault="00D93497" w:rsidP="00D93497">
        <w:pPr>
          <w:pStyle w:val="Footer"/>
          <w:pBdr>
            <w:top w:val="single" w:sz="4" w:space="1" w:color="D9D9D9" w:themeColor="background1" w:themeShade="D9"/>
          </w:pBdr>
        </w:pP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noProof/>
            <w:sz w:val="20"/>
          </w:rPr>
          <w:t xml:space="preserve"> </w:t>
        </w:r>
        <w:r w:rsidR="00E72843">
          <w:rPr>
            <w:noProof/>
            <w:sz w:val="20"/>
          </w:rPr>
          <mc:AlternateContent>
            <mc:Choice Requires="wps">
              <w:drawing>
                <wp:anchor distT="0" distB="0" distL="0" distR="0" simplePos="0" relativeHeight="251645440" behindDoc="1" locked="0" layoutInCell="1" allowOverlap="1" wp14:anchorId="005CA6A7" wp14:editId="2B1F103B">
                  <wp:simplePos x="0" y="0"/>
                  <wp:positionH relativeFrom="page">
                    <wp:align>center</wp:align>
                  </wp:positionH>
                  <wp:positionV relativeFrom="margin">
                    <wp:posOffset>8657454</wp:posOffset>
                  </wp:positionV>
                  <wp:extent cx="6789420" cy="56515"/>
                  <wp:effectExtent l="0" t="0" r="0" b="635"/>
                  <wp:wrapNone/>
                  <wp:docPr id="1346464644"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4DF6724" id="Graphic 8" o:spid="_x0000_s1026" style="position:absolute;margin-left:0;margin-top:681.7pt;width:534.6pt;height:4.45pt;z-index:-251671040;visibility:visible;mso-wrap-style:square;mso-wrap-distance-left:0;mso-wrap-distance-top:0;mso-wrap-distance-right:0;mso-wrap-distance-bottom:0;mso-position-horizontal:center;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Pr>
            <w:noProof/>
            <w:sz w:val="20"/>
          </w:rPr>
          <w:t xml:space="preserve">                                                            </w:t>
        </w:r>
        <w:r w:rsidRPr="00D93497">
          <w:rPr>
            <w:noProof/>
            <w:sz w:val="24"/>
            <w:szCs w:val="24"/>
          </w:rPr>
          <w:t>2024-25</w:t>
        </w:r>
        <w:r>
          <w:t xml:space="preserve">                                                              </w:t>
        </w:r>
        <w:r w:rsidRPr="00D93497">
          <w:t xml:space="preserve"> </w:t>
        </w:r>
        <w:r w:rsidR="00E72843">
          <w:t xml:space="preserve">29 | </w:t>
        </w:r>
        <w:r w:rsidR="00E72843">
          <w:rPr>
            <w:color w:val="7F7F7F" w:themeColor="background1" w:themeShade="7F"/>
            <w:spacing w:val="60"/>
          </w:rPr>
          <w:t>Page</w:t>
        </w:r>
      </w:p>
    </w:sdtContent>
  </w:sdt>
  <w:p w14:paraId="131759D6" w14:textId="14C7944F" w:rsidR="00E72843" w:rsidRDefault="00E728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2713882"/>
      <w:docPartObj>
        <w:docPartGallery w:val="Page Numbers (Bottom of Page)"/>
        <w:docPartUnique/>
      </w:docPartObj>
    </w:sdtPr>
    <w:sdtEndPr>
      <w:rPr>
        <w:color w:val="7F7F7F" w:themeColor="background1" w:themeShade="7F"/>
        <w:spacing w:val="60"/>
      </w:rPr>
    </w:sdtEndPr>
    <w:sdtContent>
      <w:p w14:paraId="7DE645C9" w14:textId="2C4088EB" w:rsidR="000D6D89" w:rsidRDefault="00D93497" w:rsidP="00D93497">
        <w:pPr>
          <w:pStyle w:val="Footer"/>
          <w:pBdr>
            <w:top w:val="single" w:sz="4" w:space="1" w:color="D9D9D9" w:themeColor="background1" w:themeShade="D9"/>
          </w:pBdr>
        </w:pPr>
        <w:r>
          <w:t xml:space="preserve"> </w:t>
        </w:r>
        <w:r w:rsidRPr="00437BA3">
          <w:rPr>
            <w:w w:val="105"/>
            <w:sz w:val="24"/>
            <w:szCs w:val="24"/>
          </w:rPr>
          <w:t>Dept.</w:t>
        </w:r>
        <w:r w:rsidRPr="00437BA3">
          <w:rPr>
            <w:spacing w:val="-3"/>
            <w:w w:val="105"/>
            <w:sz w:val="24"/>
            <w:szCs w:val="24"/>
          </w:rPr>
          <w:t xml:space="preserve"> </w:t>
        </w:r>
        <w:r w:rsidRPr="00437BA3">
          <w:rPr>
            <w:w w:val="105"/>
            <w:sz w:val="24"/>
            <w:szCs w:val="24"/>
          </w:rPr>
          <w:t>of</w:t>
        </w:r>
        <w:r w:rsidRPr="00437BA3">
          <w:rPr>
            <w:spacing w:val="-2"/>
            <w:w w:val="105"/>
            <w:sz w:val="24"/>
            <w:szCs w:val="24"/>
          </w:rPr>
          <w:t xml:space="preserve"> </w:t>
        </w:r>
        <w:r w:rsidRPr="00437BA3">
          <w:rPr>
            <w:w w:val="105"/>
            <w:sz w:val="24"/>
            <w:szCs w:val="24"/>
          </w:rPr>
          <w:t>CS&amp;E,</w:t>
        </w:r>
        <w:r w:rsidRPr="00437BA3">
          <w:rPr>
            <w:spacing w:val="-2"/>
            <w:w w:val="105"/>
            <w:sz w:val="24"/>
            <w:szCs w:val="24"/>
          </w:rPr>
          <w:t xml:space="preserve"> </w:t>
        </w:r>
        <w:r w:rsidRPr="00437BA3">
          <w:rPr>
            <w:spacing w:val="-5"/>
            <w:w w:val="105"/>
            <w:sz w:val="24"/>
            <w:szCs w:val="24"/>
          </w:rPr>
          <w:t>SCE</w:t>
        </w:r>
        <w:r>
          <w:rPr>
            <w:spacing w:val="-5"/>
            <w:w w:val="105"/>
            <w:sz w:val="24"/>
            <w:szCs w:val="24"/>
          </w:rPr>
          <w:t xml:space="preserve">                                                   2024-25                                                                </w:t>
        </w:r>
        <w:r>
          <w:rPr>
            <w:noProof/>
            <w:sz w:val="20"/>
          </w:rPr>
          <w:t xml:space="preserve"> </w:t>
        </w:r>
        <w:r w:rsidR="000D6D89">
          <w:rPr>
            <w:noProof/>
            <w:sz w:val="20"/>
          </w:rPr>
          <mc:AlternateContent>
            <mc:Choice Requires="wps">
              <w:drawing>
                <wp:anchor distT="0" distB="0" distL="0" distR="0" simplePos="0" relativeHeight="251678208" behindDoc="1" locked="0" layoutInCell="1" allowOverlap="1" wp14:anchorId="506B4D4F" wp14:editId="64AAE8FC">
                  <wp:simplePos x="0" y="0"/>
                  <wp:positionH relativeFrom="margin">
                    <wp:align>center</wp:align>
                  </wp:positionH>
                  <wp:positionV relativeFrom="margin">
                    <wp:posOffset>8497771</wp:posOffset>
                  </wp:positionV>
                  <wp:extent cx="6789420" cy="56515"/>
                  <wp:effectExtent l="0" t="0" r="0" b="635"/>
                  <wp:wrapNone/>
                  <wp:docPr id="126244062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FCFA715" id="Graphic 8" o:spid="_x0000_s1026" style="position:absolute;margin-left:0;margin-top:669.1pt;width:534.6pt;height:4.45pt;z-index:-251638272;visibility:visible;mso-wrap-style:square;mso-wrap-distance-left:0;mso-wrap-distance-top:0;mso-wrap-distance-right:0;mso-wrap-distance-bottom:0;mso-position-horizontal:center;mso-position-horizontal-relative:margin;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" path="m6789420,18288l,18288,,56388r6789420,l6789420,18288xem6789420,l,,,9144r6789420,l6789420,xe" fillcolor="#823a0a" stroked="f">
                  <v:path arrowok="t"/>
                  <w10:wrap anchorx="margin" anchory="margin"/>
                </v:shape>
              </w:pict>
            </mc:Fallback>
          </mc:AlternateContent>
        </w:r>
        <w:r w:rsidR="000D6D89">
          <w:t xml:space="preserve">30 | </w:t>
        </w:r>
        <w:r w:rsidR="000D6D89">
          <w:rPr>
            <w:color w:val="7F7F7F" w:themeColor="background1" w:themeShade="7F"/>
            <w:spacing w:val="60"/>
          </w:rPr>
          <w:t>Page</w:t>
        </w:r>
      </w:p>
    </w:sdtContent>
  </w:sdt>
  <w:p w14:paraId="06103ACA" w14:textId="77777777" w:rsidR="000D6D89" w:rsidRPr="0028404E" w:rsidRDefault="000D6D89" w:rsidP="0028404E">
    <w:pPr>
      <w:pStyle w:val="Footer"/>
      <w:pBdr>
        <w:top w:val="single" w:sz="4" w:space="1" w:color="D9D9D9" w:themeColor="background1" w:themeShade="D9"/>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DC9D2" w14:textId="77777777" w:rsidR="00D93497" w:rsidRPr="0028404E" w:rsidRDefault="00D93497" w:rsidP="0028404E">
    <w:pPr>
      <w:pStyle w:val="Footer"/>
      <w:pBdr>
        <w:top w:val="single" w:sz="4" w:space="1" w:color="D9D9D9" w:themeColor="background1" w:themeShade="D9"/>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667799" w14:textId="77777777" w:rsidR="003342C4" w:rsidRDefault="003342C4">
      <w:bookmarkStart w:id="0" w:name="_Hlk199204157"/>
      <w:bookmarkEnd w:id="0"/>
      <w:r>
        <w:separator/>
      </w:r>
    </w:p>
  </w:footnote>
  <w:footnote w:type="continuationSeparator" w:id="0">
    <w:p w14:paraId="7C882DDB" w14:textId="77777777" w:rsidR="003342C4" w:rsidRDefault="003342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D4EE0" w14:textId="784E4655" w:rsidR="002A34CA" w:rsidRDefault="00D223F8">
    <w:pPr>
      <w:pStyle w:val="BodyText"/>
      <w:spacing w:line="14" w:lineRule="auto"/>
      <w:rPr>
        <w:sz w:val="20"/>
      </w:rPr>
    </w:pPr>
    <w:r>
      <w:rPr>
        <w:noProof/>
        <w:sz w:val="20"/>
      </w:rPr>
      <mc:AlternateContent>
        <mc:Choice Requires="wps">
          <w:drawing>
            <wp:anchor distT="0" distB="0" distL="0" distR="0" simplePos="0" relativeHeight="251623936" behindDoc="1" locked="0" layoutInCell="1" allowOverlap="1" wp14:anchorId="37567FF4" wp14:editId="36FE03EE">
              <wp:simplePos x="0" y="0"/>
              <wp:positionH relativeFrom="page">
                <wp:posOffset>466725</wp:posOffset>
              </wp:positionH>
              <wp:positionV relativeFrom="margin">
                <wp:posOffset>-72390</wp:posOffset>
              </wp:positionV>
              <wp:extent cx="6789420" cy="56515"/>
              <wp:effectExtent l="0" t="0" r="0" b="635"/>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E2FEECC" id="Graphic 8" o:spid="_x0000_s1026" style="position:absolute;margin-left:36.75pt;margin-top:-5.7pt;width:534.6pt;height:4.45pt;z-index:-251692544;visibility:visible;mso-wrap-style:square;mso-wrap-distance-left:0;mso-wrap-distance-top:0;mso-wrap-distance-right:0;mso-wrap-distance-bottom:0;mso-position-horizontal:absolute;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" path="m6789420,18288l,18288,,56388r6789420,l6789420,18288xem6789420,l,,,9144r6789420,l6789420,xe" fillcolor="#823a0a" stroked="f">
              <v:path arrowok="t"/>
              <w10:wrap anchorx="page" anchory="margin"/>
            </v:shape>
          </w:pict>
        </mc:Fallback>
      </mc:AlternateContent>
    </w:r>
    <w:r w:rsidR="002A34CA">
      <w:rPr>
        <w:noProof/>
        <w:sz w:val="20"/>
      </w:rPr>
      <mc:AlternateContent>
        <mc:Choice Requires="wps">
          <w:drawing>
            <wp:anchor distT="0" distB="0" distL="0" distR="0" simplePos="0" relativeHeight="251624960" behindDoc="1" locked="0" layoutInCell="1" allowOverlap="1" wp14:anchorId="60AF6289" wp14:editId="05B05908">
              <wp:simplePos x="0" y="0"/>
              <wp:positionH relativeFrom="page">
                <wp:posOffset>2735580</wp:posOffset>
              </wp:positionH>
              <wp:positionV relativeFrom="page">
                <wp:posOffset>327025</wp:posOffset>
              </wp:positionV>
              <wp:extent cx="442150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1505" cy="194310"/>
                      </a:xfrm>
                      <a:prstGeom prst="rect">
                        <a:avLst/>
                      </a:prstGeom>
                    </wps:spPr>
                    <wps:txbx>
                      <w:txbxContent>
                        <w:p w14:paraId="4A6416F4" w14:textId="39239A27" w:rsidR="002A34CA" w:rsidRDefault="002A34CA" w:rsidP="00D40027">
                          <w:pPr>
                            <w:pStyle w:val="BodyText"/>
                            <w:spacing w:before="10"/>
                            <w:ind w:left="20"/>
                            <w:jc w:val="right"/>
                          </w:pPr>
                          <w:r>
                            <w:t>URL BASED PHISHING DETECTION</w:t>
                          </w:r>
                        </w:p>
                      </w:txbxContent>
                    </wps:txbx>
                    <wps:bodyPr wrap="square" lIns="0" tIns="0" rIns="0" bIns="0" rtlCol="0">
                      <a:noAutofit/>
                    </wps:bodyPr>
                  </wps:wsp>
                </a:graphicData>
              </a:graphic>
            </wp:anchor>
          </w:drawing>
        </mc:Choice>
        <mc:Fallback>
          <w:pict>
            <v:shapetype w14:anchorId="60AF6289" id="_x0000_t202" coordsize="21600,21600" o:spt="202" path="m,l,21600r21600,l21600,xe">
              <v:stroke joinstyle="miter"/>
              <v:path gradientshapeok="t" o:connecttype="rect"/>
            </v:shapetype>
            <v:shape id="Textbox 9" o:spid="_x0000_s1030" type="#_x0000_t202" style="position:absolute;margin-left:215.4pt;margin-top:25.75pt;width:348.15pt;height:15.3pt;z-index:-25169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" filled="f" stroked="f">
              <v:textbox inset="0,0,0,0">
                <w:txbxContent>
                  <w:p w14:paraId="4A6416F4" w14:textId="39239A27" w:rsidR="002A34CA" w:rsidRDefault="002A34CA" w:rsidP="00D40027">
                    <w:pPr>
                      <w:pStyle w:val="BodyText"/>
                      <w:spacing w:before="10"/>
                      <w:ind w:left="20"/>
                      <w:jc w:val="right"/>
                    </w:pPr>
                    <w:r>
                      <w:t>URL BASED PHISHING DETECTION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6B2E7" w14:textId="77777777" w:rsidR="00EF4EB2" w:rsidRDefault="00EF4EB2">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495A4C9E" wp14:editId="283A1740">
              <wp:simplePos x="0" y="0"/>
              <wp:positionH relativeFrom="page">
                <wp:posOffset>2780030</wp:posOffset>
              </wp:positionH>
              <wp:positionV relativeFrom="page">
                <wp:posOffset>333375</wp:posOffset>
              </wp:positionV>
              <wp:extent cx="4423410" cy="194310"/>
              <wp:effectExtent l="0" t="0" r="0" b="0"/>
              <wp:wrapNone/>
              <wp:docPr id="134788302"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3410" cy="194310"/>
                      </a:xfrm>
                      <a:prstGeom prst="rect">
                        <a:avLst/>
                      </a:prstGeom>
                    </wps:spPr>
                    <wps:txbx>
                      <w:txbxContent>
                        <w:p w14:paraId="504A1CC9" w14:textId="77777777" w:rsidR="00EF4EB2" w:rsidRPr="00DA6A01" w:rsidRDefault="00EF4EB2" w:rsidP="00DA6A01">
                          <w:pPr>
                            <w:pStyle w:val="BodyText"/>
                            <w:jc w:val="right"/>
                          </w:pPr>
                          <w:r w:rsidRPr="00DA6A01">
                            <w:t>URL BASED PHISHING DETECTION</w:t>
                          </w:r>
                        </w:p>
                        <w:p w14:paraId="463F2815" w14:textId="77777777" w:rsidR="00EF4EB2" w:rsidRDefault="00EF4EB2" w:rsidP="00DA6A01">
                          <w:pPr>
                            <w:pStyle w:val="BodyText"/>
                            <w:spacing w:before="10"/>
                            <w:ind w:left="20"/>
                            <w:jc w:val="right"/>
                          </w:pPr>
                        </w:p>
                      </w:txbxContent>
                    </wps:txbx>
                    <wps:bodyPr wrap="square" lIns="0" tIns="0" rIns="0" bIns="0" rtlCol="0">
                      <a:noAutofit/>
                    </wps:bodyPr>
                  </wps:wsp>
                </a:graphicData>
              </a:graphic>
            </wp:anchor>
          </w:drawing>
        </mc:Choice>
        <mc:Fallback>
          <w:pict>
            <v:shapetype w14:anchorId="495A4C9E" id="_x0000_t202" coordsize="21600,21600" o:spt="202" path="m,l,21600r21600,l21600,xe">
              <v:stroke joinstyle="miter"/>
              <v:path gradientshapeok="t" o:connecttype="rect"/>
            </v:shapetype>
            <v:shape id="Textbox 38" o:spid="_x0000_s1033" type="#_x0000_t202" style="position:absolute;margin-left:218.9pt;margin-top:26.25pt;width:348.3pt;height:15.3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" filled="f" stroked="f">
              <v:textbox inset="0,0,0,0">
                <w:txbxContent>
                  <w:p w14:paraId="504A1CC9" w14:textId="77777777" w:rsidR="00EF4EB2" w:rsidRPr="00DA6A01" w:rsidRDefault="00EF4EB2" w:rsidP="00DA6A01">
                    <w:pPr>
                      <w:pStyle w:val="BodyText"/>
                      <w:jc w:val="right"/>
                    </w:pPr>
                    <w:r w:rsidRPr="00DA6A01">
                      <w:t>URL BASED PHISHING DETECTION</w:t>
                    </w:r>
                  </w:p>
                  <w:p w14:paraId="463F2815" w14:textId="77777777" w:rsidR="00EF4EB2" w:rsidRDefault="00EF4EB2" w:rsidP="00DA6A01">
                    <w:pPr>
                      <w:pStyle w:val="BodyText"/>
                      <w:spacing w:before="10"/>
                      <w:ind w:left="20"/>
                      <w:jc w:val="right"/>
                    </w:pPr>
                  </w:p>
                </w:txbxContent>
              </v:textbox>
              <w10:wrap anchorx="page" anchory="page"/>
            </v:shape>
          </w:pict>
        </mc:Fallback>
      </mc:AlternateContent>
    </w:r>
    <w:r>
      <w:rPr>
        <w:noProof/>
        <w:sz w:val="20"/>
      </w:rPr>
      <mc:AlternateContent>
        <mc:Choice Requires="wps">
          <w:drawing>
            <wp:anchor distT="0" distB="0" distL="0" distR="0" simplePos="0" relativeHeight="251657728" behindDoc="1" locked="0" layoutInCell="1" allowOverlap="1" wp14:anchorId="579AC186" wp14:editId="66FF1243">
              <wp:simplePos x="0" y="0"/>
              <wp:positionH relativeFrom="page">
                <wp:posOffset>431292</wp:posOffset>
              </wp:positionH>
              <wp:positionV relativeFrom="page">
                <wp:posOffset>547115</wp:posOffset>
              </wp:positionV>
              <wp:extent cx="6789420" cy="56515"/>
              <wp:effectExtent l="0" t="0" r="0" b="0"/>
              <wp:wrapNone/>
              <wp:docPr id="1888855318"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DD58160" id="Graphic 37" o:spid="_x0000_s1026" style="position:absolute;margin-left:33.95pt;margin-top:43.1pt;width:534.6pt;height:4.45pt;z-index:-251658752;visibility:visible;mso-wrap-style:square;mso-wrap-distance-left:0;mso-wrap-distance-top:0;mso-wrap-distance-right:0;mso-wrap-distance-bottom:0;mso-position-horizontal:absolute;mso-position-horizontal-relative:page;mso-position-vertical:absolute;mso-position-vertical-relative:page;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" path="m6789420,18288l,18288,,56388r6789420,l6789420,18288xem6789420,l,,,9144r6789420,l6789420,xe" fillcolor="#823a0a" stroked="f">
              <v:path arrowok="t"/>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2B97E" w14:textId="4C6DF86E" w:rsidR="002A24B6" w:rsidRPr="00DA6A01" w:rsidRDefault="002A24B6" w:rsidP="002A24B6">
    <w:pPr>
      <w:pStyle w:val="BodyText"/>
      <w:jc w:val="right"/>
    </w:pPr>
    <w:r w:rsidRPr="00DA6A01">
      <w:t>URL BASED PHISHING DETECTION</w:t>
    </w:r>
  </w:p>
  <w:p w14:paraId="4ECE4131" w14:textId="26FD6D29" w:rsidR="002328DD" w:rsidRDefault="002A24B6">
    <w:pPr>
      <w:pStyle w:val="BodyText"/>
      <w:spacing w:line="14" w:lineRule="auto"/>
      <w:rPr>
        <w:sz w:val="20"/>
      </w:rPr>
    </w:pPr>
    <w:r>
      <w:rPr>
        <w:noProof/>
        <w:sz w:val="20"/>
      </w:rPr>
      <mc:AlternateContent>
        <mc:Choice Requires="wps">
          <w:drawing>
            <wp:anchor distT="0" distB="0" distL="0" distR="0" simplePos="0" relativeHeight="251682304" behindDoc="1" locked="0" layoutInCell="1" allowOverlap="1" wp14:anchorId="533D4B34" wp14:editId="75FB275A">
              <wp:simplePos x="0" y="0"/>
              <wp:positionH relativeFrom="page">
                <wp:posOffset>397510</wp:posOffset>
              </wp:positionH>
              <wp:positionV relativeFrom="page">
                <wp:posOffset>575945</wp:posOffset>
              </wp:positionV>
              <wp:extent cx="6789420" cy="56515"/>
              <wp:effectExtent l="0" t="0" r="0" b="635"/>
              <wp:wrapNone/>
              <wp:docPr id="1576492224"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5290A03" id="Graphic 37" o:spid="_x0000_s1026" style="position:absolute;margin-left:31.3pt;margin-top:45.35pt;width:534.6pt;height:4.45pt;z-index:-251634176;visibility:visible;mso-wrap-style:square;mso-wrap-distance-left:0;mso-wrap-distance-top:0;mso-wrap-distance-right:0;mso-wrap-distance-bottom:0;mso-position-horizontal:absolute;mso-position-horizontal-relative:page;mso-position-vertical:absolute;mso-position-vertical-relative:page;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" path="m6789420,18288l,18288,,56388r6789420,l6789420,18288xem6789420,l,,,9144r6789420,l6789420,xe" fillcolor="#823a0a" stroked="f">
              <v:path arrowok="t"/>
              <w10:wrap anchorx="page" anchory="page"/>
            </v:shape>
          </w:pict>
        </mc:Fallback>
      </mc:AlternateContent>
    </w:r>
    <w:r w:rsidR="002328DD">
      <w:rPr>
        <w:noProof/>
        <w:sz w:val="20"/>
      </w:rPr>
      <mc:AlternateContent>
        <mc:Choice Requires="wps">
          <w:drawing>
            <wp:anchor distT="0" distB="0" distL="0" distR="0" simplePos="0" relativeHeight="251674112" behindDoc="1" locked="0" layoutInCell="1" allowOverlap="1" wp14:anchorId="59A7C75F" wp14:editId="0E5EBA83">
              <wp:simplePos x="0" y="0"/>
              <wp:positionH relativeFrom="page">
                <wp:posOffset>2780030</wp:posOffset>
              </wp:positionH>
              <wp:positionV relativeFrom="page">
                <wp:posOffset>333375</wp:posOffset>
              </wp:positionV>
              <wp:extent cx="4423410" cy="194310"/>
              <wp:effectExtent l="0" t="0" r="0" b="0"/>
              <wp:wrapNone/>
              <wp:docPr id="756042350"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3410" cy="194310"/>
                      </a:xfrm>
                      <a:prstGeom prst="rect">
                        <a:avLst/>
                      </a:prstGeom>
                    </wps:spPr>
                    <wps:txbx>
                      <w:txbxContent>
                        <w:p w14:paraId="2861E656" w14:textId="77777777" w:rsidR="002328DD" w:rsidRDefault="002328DD" w:rsidP="00DA6A01">
                          <w:pPr>
                            <w:pStyle w:val="BodyText"/>
                            <w:spacing w:before="10"/>
                            <w:ind w:left="20"/>
                            <w:jc w:val="right"/>
                          </w:pPr>
                        </w:p>
                      </w:txbxContent>
                    </wps:txbx>
                    <wps:bodyPr wrap="square" lIns="0" tIns="0" rIns="0" bIns="0" rtlCol="0">
                      <a:noAutofit/>
                    </wps:bodyPr>
                  </wps:wsp>
                </a:graphicData>
              </a:graphic>
            </wp:anchor>
          </w:drawing>
        </mc:Choice>
        <mc:Fallback>
          <w:pict>
            <v:shapetype w14:anchorId="59A7C75F" id="_x0000_t202" coordsize="21600,21600" o:spt="202" path="m,l,21600r21600,l21600,xe">
              <v:stroke joinstyle="miter"/>
              <v:path gradientshapeok="t" o:connecttype="rect"/>
            </v:shapetype>
            <v:shape id="_x0000_s1034" type="#_x0000_t202" style="position:absolute;margin-left:218.9pt;margin-top:26.25pt;width:348.3pt;height:15.3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" filled="f" stroked="f">
              <v:textbox inset="0,0,0,0">
                <w:txbxContent>
                  <w:p w14:paraId="2861E656" w14:textId="77777777" w:rsidR="002328DD" w:rsidRDefault="002328DD" w:rsidP="00DA6A01">
                    <w:pPr>
                      <w:pStyle w:val="BodyText"/>
                      <w:spacing w:before="10"/>
                      <w:ind w:left="20"/>
                      <w:jc w:val="right"/>
                    </w:pP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6FBB9" w14:textId="6CEC4618" w:rsidR="00B92FDE" w:rsidRDefault="00B92FDE">
    <w:pPr>
      <w:pStyle w:val="BodyText"/>
      <w:spacing w:line="14" w:lineRule="auto"/>
      <w:rPr>
        <w:sz w:val="20"/>
      </w:rPr>
    </w:pPr>
    <w:r>
      <w:rPr>
        <w:noProof/>
        <w:sz w:val="20"/>
      </w:rPr>
      <mc:AlternateContent>
        <mc:Choice Requires="wps">
          <w:drawing>
            <wp:anchor distT="0" distB="0" distL="0" distR="0" simplePos="0" relativeHeight="251684352" behindDoc="1" locked="0" layoutInCell="1" allowOverlap="1" wp14:anchorId="4D6F5970" wp14:editId="3F49F863">
              <wp:simplePos x="0" y="0"/>
              <wp:positionH relativeFrom="page">
                <wp:posOffset>2780030</wp:posOffset>
              </wp:positionH>
              <wp:positionV relativeFrom="page">
                <wp:posOffset>333375</wp:posOffset>
              </wp:positionV>
              <wp:extent cx="4423410" cy="194310"/>
              <wp:effectExtent l="0" t="0" r="0" b="0"/>
              <wp:wrapNone/>
              <wp:docPr id="765392094"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3410" cy="194310"/>
                      </a:xfrm>
                      <a:prstGeom prst="rect">
                        <a:avLst/>
                      </a:prstGeom>
                    </wps:spPr>
                    <wps:txbx>
                      <w:txbxContent>
                        <w:p w14:paraId="54F5E38D" w14:textId="77777777" w:rsidR="00B92FDE" w:rsidRDefault="00B92FDE" w:rsidP="00DA6A01">
                          <w:pPr>
                            <w:pStyle w:val="BodyText"/>
                            <w:spacing w:before="10"/>
                            <w:ind w:left="20"/>
                            <w:jc w:val="right"/>
                          </w:pPr>
                        </w:p>
                      </w:txbxContent>
                    </wps:txbx>
                    <wps:bodyPr wrap="square" lIns="0" tIns="0" rIns="0" bIns="0" rtlCol="0">
                      <a:noAutofit/>
                    </wps:bodyPr>
                  </wps:wsp>
                </a:graphicData>
              </a:graphic>
            </wp:anchor>
          </w:drawing>
        </mc:Choice>
        <mc:Fallback>
          <w:pict>
            <v:shapetype w14:anchorId="4D6F5970" id="_x0000_t202" coordsize="21600,21600" o:spt="202" path="m,l,21600r21600,l21600,xe">
              <v:stroke joinstyle="miter"/>
              <v:path gradientshapeok="t" o:connecttype="rect"/>
            </v:shapetype>
            <v:shape id="_x0000_s1035" type="#_x0000_t202" style="position:absolute;margin-left:218.9pt;margin-top:26.25pt;width:348.3pt;height:15.3pt;z-index:-25163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" filled="f" stroked="f">
              <v:textbox inset="0,0,0,0">
                <w:txbxContent>
                  <w:p w14:paraId="54F5E38D" w14:textId="77777777" w:rsidR="00B92FDE" w:rsidRDefault="00B92FDE" w:rsidP="00DA6A01">
                    <w:pPr>
                      <w:pStyle w:val="BodyText"/>
                      <w:spacing w:before="10"/>
                      <w:ind w:left="20"/>
                      <w:jc w:val="right"/>
                    </w:pP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79FCE" w14:textId="77777777" w:rsidR="00B92FDE" w:rsidRDefault="00B92FDE">
    <w:pPr>
      <w:pStyle w:val="BodyText"/>
      <w:spacing w:line="14" w:lineRule="auto"/>
      <w:rPr>
        <w:sz w:val="20"/>
      </w:rPr>
    </w:pPr>
    <w:r>
      <w:rPr>
        <w:noProof/>
        <w:sz w:val="20"/>
      </w:rPr>
      <mc:AlternateContent>
        <mc:Choice Requires="wps">
          <w:drawing>
            <wp:anchor distT="0" distB="0" distL="0" distR="0" simplePos="0" relativeHeight="251687424" behindDoc="1" locked="0" layoutInCell="1" allowOverlap="1" wp14:anchorId="2C6A669F" wp14:editId="08EFB1DD">
              <wp:simplePos x="0" y="0"/>
              <wp:positionH relativeFrom="margin">
                <wp:align>left</wp:align>
              </wp:positionH>
              <wp:positionV relativeFrom="topMargin">
                <wp:align>bottom</wp:align>
              </wp:positionV>
              <wp:extent cx="6789420" cy="56515"/>
              <wp:effectExtent l="0" t="0" r="0" b="635"/>
              <wp:wrapNone/>
              <wp:docPr id="1914733232"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2C20D0B9" id="Graphic 48" o:spid="_x0000_s1026" style="position:absolute;margin-left:0;margin-top:0;width:534.6pt;height:4.45pt;z-index:-251629056;visibility:visible;mso-wrap-style:square;mso-wrap-distance-left:0;mso-wrap-distance-top:0;mso-wrap-distance-right:0;mso-wrap-distance-bottom:0;mso-position-horizontal:left;mso-position-horizontal-relative:margin;mso-position-vertical:bottom;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" path="m6789420,18288l,18288,,56388r6789420,l6789420,18288xem6789420,l,,,9144r6789420,l6789420,xe" fillcolor="#823a0a" stroked="f">
              <v:path arrowok="t"/>
              <w10:wrap anchorx="margin" anchory="margin"/>
            </v:shape>
          </w:pict>
        </mc:Fallback>
      </mc:AlternateContent>
    </w:r>
    <w:r>
      <w:rPr>
        <w:noProof/>
        <w:sz w:val="20"/>
      </w:rPr>
      <mc:AlternateContent>
        <mc:Choice Requires="wps">
          <w:drawing>
            <wp:anchor distT="0" distB="0" distL="0" distR="0" simplePos="0" relativeHeight="251686400" behindDoc="1" locked="0" layoutInCell="1" allowOverlap="1" wp14:anchorId="6E87256D" wp14:editId="51B3C500">
              <wp:simplePos x="0" y="0"/>
              <wp:positionH relativeFrom="page">
                <wp:posOffset>2780030</wp:posOffset>
              </wp:positionH>
              <wp:positionV relativeFrom="page">
                <wp:posOffset>333375</wp:posOffset>
              </wp:positionV>
              <wp:extent cx="4423410" cy="194310"/>
              <wp:effectExtent l="0" t="0" r="0" b="0"/>
              <wp:wrapNone/>
              <wp:docPr id="907552521"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3410" cy="194310"/>
                      </a:xfrm>
                      <a:prstGeom prst="rect">
                        <a:avLst/>
                      </a:prstGeom>
                    </wps:spPr>
                    <wps:txbx>
                      <w:txbxContent>
                        <w:p w14:paraId="2423BA4D" w14:textId="77777777" w:rsidR="00B92FDE" w:rsidRPr="00DA6A01" w:rsidRDefault="00B92FDE" w:rsidP="00B92FDE">
                          <w:pPr>
                            <w:pStyle w:val="BodyText"/>
                            <w:jc w:val="right"/>
                          </w:pPr>
                          <w:r w:rsidRPr="00DA6A01">
                            <w:t>URL BASED PHISHING DETECTION</w:t>
                          </w:r>
                        </w:p>
                        <w:p w14:paraId="09AECFD4" w14:textId="77777777" w:rsidR="00B92FDE" w:rsidRDefault="00B92FDE" w:rsidP="00DA6A01">
                          <w:pPr>
                            <w:pStyle w:val="BodyText"/>
                            <w:spacing w:before="10"/>
                            <w:ind w:left="20"/>
                            <w:jc w:val="right"/>
                          </w:pPr>
                        </w:p>
                      </w:txbxContent>
                    </wps:txbx>
                    <wps:bodyPr wrap="square" lIns="0" tIns="0" rIns="0" bIns="0" rtlCol="0">
                      <a:noAutofit/>
                    </wps:bodyPr>
                  </wps:wsp>
                </a:graphicData>
              </a:graphic>
            </wp:anchor>
          </w:drawing>
        </mc:Choice>
        <mc:Fallback>
          <w:pict>
            <v:shapetype w14:anchorId="6E87256D" id="_x0000_t202" coordsize="21600,21600" o:spt="202" path="m,l,21600r21600,l21600,xe">
              <v:stroke joinstyle="miter"/>
              <v:path gradientshapeok="t" o:connecttype="rect"/>
            </v:shapetype>
            <v:shape id="_x0000_s1036" type="#_x0000_t202" style="position:absolute;margin-left:218.9pt;margin-top:26.25pt;width:348.3pt;height:15.3pt;z-index:-2516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" filled="f" stroked="f">
              <v:textbox inset="0,0,0,0">
                <w:txbxContent>
                  <w:p w14:paraId="2423BA4D" w14:textId="77777777" w:rsidR="00B92FDE" w:rsidRPr="00DA6A01" w:rsidRDefault="00B92FDE" w:rsidP="00B92FDE">
                    <w:pPr>
                      <w:pStyle w:val="BodyText"/>
                      <w:jc w:val="right"/>
                    </w:pPr>
                    <w:r w:rsidRPr="00DA6A01">
                      <w:t>URL BASED PHISHING DETECTION</w:t>
                    </w:r>
                  </w:p>
                  <w:p w14:paraId="09AECFD4" w14:textId="77777777" w:rsidR="00B92FDE" w:rsidRDefault="00B92FDE" w:rsidP="00DA6A01">
                    <w:pPr>
                      <w:pStyle w:val="BodyText"/>
                      <w:spacing w:before="10"/>
                      <w:ind w:left="20"/>
                      <w:jc w:val="right"/>
                    </w:pP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178D9" w14:textId="77777777" w:rsidR="00C30E08" w:rsidRDefault="00C30E08">
    <w:pPr>
      <w:pStyle w:val="BodyText"/>
      <w:spacing w:line="14" w:lineRule="auto"/>
      <w:rPr>
        <w:sz w:val="20"/>
      </w:rPr>
    </w:pPr>
    <w:r>
      <w:rPr>
        <w:noProof/>
        <w:sz w:val="20"/>
      </w:rPr>
      <mc:AlternateContent>
        <mc:Choice Requires="wps">
          <w:drawing>
            <wp:anchor distT="0" distB="0" distL="0" distR="0" simplePos="0" relativeHeight="251690496" behindDoc="1" locked="0" layoutInCell="1" allowOverlap="1" wp14:anchorId="236606DC" wp14:editId="1C21DA39">
              <wp:simplePos x="0" y="0"/>
              <wp:positionH relativeFrom="margin">
                <wp:align>left</wp:align>
              </wp:positionH>
              <wp:positionV relativeFrom="topMargin">
                <wp:align>bottom</wp:align>
              </wp:positionV>
              <wp:extent cx="6789420" cy="56515"/>
              <wp:effectExtent l="0" t="0" r="0" b="635"/>
              <wp:wrapNone/>
              <wp:docPr id="55895259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7663B518" id="Graphic 48" o:spid="_x0000_s1026" style="position:absolute;margin-left:0;margin-top:0;width:534.6pt;height:4.45pt;z-index:-251625984;visibility:visible;mso-wrap-style:square;mso-wrap-distance-left:0;mso-wrap-distance-top:0;mso-wrap-distance-right:0;mso-wrap-distance-bottom:0;mso-position-horizontal:left;mso-position-horizontal-relative:margin;mso-position-vertical:bottom;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" path="m6789420,18288l,18288,,56388r6789420,l6789420,18288xem6789420,l,,,9144r6789420,l6789420,xe" fillcolor="#823a0a" stroked="f">
              <v:path arrowok="t"/>
              <w10:wrap anchorx="margin" anchory="margin"/>
            </v:shape>
          </w:pict>
        </mc:Fallback>
      </mc:AlternateContent>
    </w:r>
    <w:r>
      <w:rPr>
        <w:noProof/>
        <w:sz w:val="20"/>
      </w:rPr>
      <mc:AlternateContent>
        <mc:Choice Requires="wps">
          <w:drawing>
            <wp:anchor distT="0" distB="0" distL="0" distR="0" simplePos="0" relativeHeight="251689472" behindDoc="1" locked="0" layoutInCell="1" allowOverlap="1" wp14:anchorId="59BD8E4D" wp14:editId="580918C2">
              <wp:simplePos x="0" y="0"/>
              <wp:positionH relativeFrom="page">
                <wp:posOffset>2780030</wp:posOffset>
              </wp:positionH>
              <wp:positionV relativeFrom="page">
                <wp:posOffset>333375</wp:posOffset>
              </wp:positionV>
              <wp:extent cx="4423410" cy="194310"/>
              <wp:effectExtent l="0" t="0" r="0" b="0"/>
              <wp:wrapNone/>
              <wp:docPr id="140248521"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3410" cy="194310"/>
                      </a:xfrm>
                      <a:prstGeom prst="rect">
                        <a:avLst/>
                      </a:prstGeom>
                    </wps:spPr>
                    <wps:txbx>
                      <w:txbxContent>
                        <w:p w14:paraId="2DB5170B" w14:textId="77777777" w:rsidR="00C30E08" w:rsidRPr="00DA6A01" w:rsidRDefault="00C30E08" w:rsidP="00B92FDE">
                          <w:pPr>
                            <w:pStyle w:val="BodyText"/>
                            <w:jc w:val="right"/>
                          </w:pPr>
                          <w:r w:rsidRPr="00DA6A01">
                            <w:t>URL BASED PHISHING DETECTION</w:t>
                          </w:r>
                        </w:p>
                        <w:p w14:paraId="1741C64F" w14:textId="77777777" w:rsidR="00C30E08" w:rsidRDefault="00C30E08" w:rsidP="00DA6A01">
                          <w:pPr>
                            <w:pStyle w:val="BodyText"/>
                            <w:spacing w:before="10"/>
                            <w:ind w:left="20"/>
                            <w:jc w:val="right"/>
                          </w:pPr>
                        </w:p>
                      </w:txbxContent>
                    </wps:txbx>
                    <wps:bodyPr wrap="square" lIns="0" tIns="0" rIns="0" bIns="0" rtlCol="0">
                      <a:noAutofit/>
                    </wps:bodyPr>
                  </wps:wsp>
                </a:graphicData>
              </a:graphic>
            </wp:anchor>
          </w:drawing>
        </mc:Choice>
        <mc:Fallback>
          <w:pict>
            <v:shapetype w14:anchorId="59BD8E4D" id="_x0000_t202" coordsize="21600,21600" o:spt="202" path="m,l,21600r21600,l21600,xe">
              <v:stroke joinstyle="miter"/>
              <v:path gradientshapeok="t" o:connecttype="rect"/>
            </v:shapetype>
            <v:shape id="_x0000_s1037" type="#_x0000_t202" style="position:absolute;margin-left:218.9pt;margin-top:26.25pt;width:348.3pt;height:15.3pt;z-index:-2516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" filled="f" stroked="f">
              <v:textbox inset="0,0,0,0">
                <w:txbxContent>
                  <w:p w14:paraId="2DB5170B" w14:textId="77777777" w:rsidR="00C30E08" w:rsidRPr="00DA6A01" w:rsidRDefault="00C30E08" w:rsidP="00B92FDE">
                    <w:pPr>
                      <w:pStyle w:val="BodyText"/>
                      <w:jc w:val="right"/>
                    </w:pPr>
                    <w:r w:rsidRPr="00DA6A01">
                      <w:t>URL BASED PHISHING DETECTION</w:t>
                    </w:r>
                  </w:p>
                  <w:p w14:paraId="1741C64F" w14:textId="77777777" w:rsidR="00C30E08" w:rsidRDefault="00C30E08" w:rsidP="00DA6A01">
                    <w:pPr>
                      <w:pStyle w:val="BodyText"/>
                      <w:spacing w:before="10"/>
                      <w:ind w:left="20"/>
                      <w:jc w:val="right"/>
                    </w:pP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E8B9A" w14:textId="77777777" w:rsidR="002A34CA" w:rsidRDefault="002A34CA">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8093D" w14:textId="764C820A" w:rsidR="002A34CA" w:rsidRDefault="007A4DC9">
    <w:pPr>
      <w:pStyle w:val="BodyText"/>
      <w:spacing w:line="14" w:lineRule="auto"/>
      <w:rPr>
        <w:sz w:val="20"/>
      </w:rPr>
    </w:pPr>
    <w:r>
      <w:rPr>
        <w:noProof/>
        <w:sz w:val="20"/>
      </w:rPr>
      <mc:AlternateContent>
        <mc:Choice Requires="wps">
          <w:drawing>
            <wp:anchor distT="0" distB="0" distL="0" distR="0" simplePos="0" relativeHeight="251632128" behindDoc="1" locked="0" layoutInCell="1" allowOverlap="1" wp14:anchorId="54D1780A" wp14:editId="67B8E341">
              <wp:simplePos x="0" y="0"/>
              <wp:positionH relativeFrom="page">
                <wp:align>center</wp:align>
              </wp:positionH>
              <wp:positionV relativeFrom="topMargin">
                <wp:align>bottom</wp:align>
              </wp:positionV>
              <wp:extent cx="6789420" cy="56515"/>
              <wp:effectExtent l="0" t="0" r="0" b="635"/>
              <wp:wrapNone/>
              <wp:docPr id="964936026"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19605B6" id="Graphic 54" o:spid="_x0000_s1026" style="position:absolute;margin-left:0;margin-top:0;width:534.6pt;height:4.45pt;z-index:-251684352;visibility:visible;mso-wrap-style:square;mso-wrap-distance-left:0;mso-wrap-distance-top:0;mso-wrap-distance-right:0;mso-wrap-distance-bottom:0;mso-position-horizontal:center;mso-position-horizontal-relative:page;mso-position-vertical:bottom;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" path="m6789420,18288l,18288,,56388r6789420,l6789420,18288xem6789420,l,,,9144r6789420,l6789420,xe" fillcolor="#823a0a" stroked="f">
              <v:path arrowok="t"/>
              <w10:wrap anchorx="page" anchory="margin"/>
            </v:shape>
          </w:pict>
        </mc:Fallback>
      </mc:AlternateContent>
    </w:r>
    <w:r w:rsidR="00CC675F">
      <w:rPr>
        <w:noProof/>
        <w:sz w:val="20"/>
      </w:rPr>
      <mc:AlternateContent>
        <mc:Choice Requires="wps">
          <w:drawing>
            <wp:anchor distT="0" distB="0" distL="0" distR="0" simplePos="0" relativeHeight="251629056" behindDoc="1" locked="0" layoutInCell="1" allowOverlap="1" wp14:anchorId="38C59CB8" wp14:editId="25901E1D">
              <wp:simplePos x="0" y="0"/>
              <wp:positionH relativeFrom="page">
                <wp:posOffset>2760980</wp:posOffset>
              </wp:positionH>
              <wp:positionV relativeFrom="page">
                <wp:posOffset>371475</wp:posOffset>
              </wp:positionV>
              <wp:extent cx="4421505" cy="194310"/>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1505" cy="194310"/>
                      </a:xfrm>
                      <a:prstGeom prst="rect">
                        <a:avLst/>
                      </a:prstGeom>
                    </wps:spPr>
                    <wps:txbx>
                      <w:txbxContent>
                        <w:p w14:paraId="72CF10D0" w14:textId="77777777" w:rsidR="00CC675F" w:rsidRPr="00DA6A01" w:rsidRDefault="00CC675F" w:rsidP="00CC675F">
                          <w:pPr>
                            <w:pStyle w:val="BodyText"/>
                            <w:jc w:val="right"/>
                          </w:pPr>
                          <w:r w:rsidRPr="00DA6A01">
                            <w:t>URL BASED PHISHING DETECTION</w:t>
                          </w:r>
                        </w:p>
                        <w:p w14:paraId="0CC4F254" w14:textId="77777777" w:rsidR="00CC675F" w:rsidRDefault="00CC675F" w:rsidP="00CC675F">
                          <w:pPr>
                            <w:pStyle w:val="BodyText"/>
                            <w:spacing w:before="10"/>
                            <w:ind w:left="20"/>
                            <w:jc w:val="right"/>
                          </w:pPr>
                        </w:p>
                        <w:p w14:paraId="01AB386D" w14:textId="30456F64" w:rsidR="002A34CA" w:rsidRDefault="002A34CA">
                          <w:pPr>
                            <w:pStyle w:val="BodyText"/>
                            <w:spacing w:before="10"/>
                            <w:ind w:left="20"/>
                          </w:pPr>
                        </w:p>
                      </w:txbxContent>
                    </wps:txbx>
                    <wps:bodyPr wrap="square" lIns="0" tIns="0" rIns="0" bIns="0" rtlCol="0">
                      <a:noAutofit/>
                    </wps:bodyPr>
                  </wps:wsp>
                </a:graphicData>
              </a:graphic>
            </wp:anchor>
          </w:drawing>
        </mc:Choice>
        <mc:Fallback>
          <w:pict>
            <v:shapetype w14:anchorId="38C59CB8" id="_x0000_t202" coordsize="21600,21600" o:spt="202" path="m,l,21600r21600,l21600,xe">
              <v:stroke joinstyle="miter"/>
              <v:path gradientshapeok="t" o:connecttype="rect"/>
            </v:shapetype>
            <v:shape id="Textbox 55" o:spid="_x0000_s1038" type="#_x0000_t202" style="position:absolute;margin-left:217.4pt;margin-top:29.25pt;width:348.15pt;height:15.3pt;z-index:-25168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" filled="f" stroked="f">
              <v:textbox inset="0,0,0,0">
                <w:txbxContent>
                  <w:p w14:paraId="72CF10D0" w14:textId="77777777" w:rsidR="00CC675F" w:rsidRPr="00DA6A01" w:rsidRDefault="00CC675F" w:rsidP="00CC675F">
                    <w:pPr>
                      <w:pStyle w:val="BodyText"/>
                      <w:jc w:val="right"/>
                    </w:pPr>
                    <w:r w:rsidRPr="00DA6A01">
                      <w:t>URL BASED PHISHING DETECTION</w:t>
                    </w:r>
                  </w:p>
                  <w:p w14:paraId="0CC4F254" w14:textId="77777777" w:rsidR="00CC675F" w:rsidRDefault="00CC675F" w:rsidP="00CC675F">
                    <w:pPr>
                      <w:pStyle w:val="BodyText"/>
                      <w:spacing w:before="10"/>
                      <w:ind w:left="20"/>
                      <w:jc w:val="right"/>
                    </w:pPr>
                  </w:p>
                  <w:p w14:paraId="01AB386D" w14:textId="30456F64" w:rsidR="002A34CA" w:rsidRDefault="002A34CA">
                    <w:pPr>
                      <w:pStyle w:val="BodyText"/>
                      <w:spacing w:before="10"/>
                      <w:ind w:left="20"/>
                    </w:pP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CF906" w14:textId="77777777" w:rsidR="00300337" w:rsidRPr="00DA6A01" w:rsidRDefault="00300337" w:rsidP="00300337">
    <w:pPr>
      <w:pStyle w:val="BodyText"/>
      <w:jc w:val="right"/>
    </w:pPr>
    <w:r w:rsidRPr="00DA6A01">
      <w:t>URL BASED PHISHING DETECTION</w:t>
    </w:r>
  </w:p>
  <w:p w14:paraId="7E9A45CD" w14:textId="77777777" w:rsidR="00300337" w:rsidRPr="00DA6A01" w:rsidRDefault="00300337" w:rsidP="002328DD">
    <w:pPr>
      <w:pStyle w:val="BodyText"/>
    </w:pPr>
    <w:r>
      <w:rPr>
        <w:noProof/>
        <w:sz w:val="20"/>
      </w:rPr>
      <mc:AlternateContent>
        <mc:Choice Requires="wps">
          <w:drawing>
            <wp:anchor distT="0" distB="0" distL="0" distR="0" simplePos="0" relativeHeight="251692544" behindDoc="1" locked="0" layoutInCell="1" allowOverlap="1" wp14:anchorId="6797BDC5" wp14:editId="43582A7F">
              <wp:simplePos x="0" y="0"/>
              <wp:positionH relativeFrom="margin">
                <wp:align>left</wp:align>
              </wp:positionH>
              <wp:positionV relativeFrom="margin">
                <wp:posOffset>-1004570</wp:posOffset>
              </wp:positionV>
              <wp:extent cx="6789420" cy="56515"/>
              <wp:effectExtent l="0" t="0" r="0" b="635"/>
              <wp:wrapNone/>
              <wp:docPr id="2128215345"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AA565E7" id="Graphic 54" o:spid="_x0000_s1026" style="position:absolute;margin-left:0;margin-top:-79.1pt;width:534.6pt;height:4.45pt;z-index:-251623936;visibility:visible;mso-wrap-style:square;mso-wrap-distance-left:0;mso-wrap-distance-top:0;mso-wrap-distance-right:0;mso-wrap-distance-bottom:0;mso-position-horizontal:left;mso-position-horizontal-relative:margin;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" path="m6789420,18288l,18288,,56388r6789420,l6789420,18288xem6789420,l,,,9144r6789420,l6789420,xe" fillcolor="#823a0a" stroked="f">
              <v:path arrowok="t"/>
              <w10:wrap anchorx="margin" anchory="margin"/>
            </v:shape>
          </w:pict>
        </mc:Fallback>
      </mc:AlternateContent>
    </w:r>
  </w:p>
  <w:p w14:paraId="7F74B584" w14:textId="77777777" w:rsidR="00300337" w:rsidRDefault="00300337" w:rsidP="001A655F">
    <w:pPr>
      <w:pStyle w:val="BodyText"/>
      <w:spacing w:before="10"/>
      <w:ind w:left="20"/>
      <w:jc w:val="center"/>
    </w:pPr>
  </w:p>
  <w:p w14:paraId="3B648675" w14:textId="77777777" w:rsidR="00300337" w:rsidRDefault="00300337" w:rsidP="001A655F">
    <w:pPr>
      <w:pStyle w:val="BodyText"/>
      <w:spacing w:before="10"/>
      <w:ind w:left="20"/>
    </w:pPr>
  </w:p>
  <w:p w14:paraId="1A8719F0" w14:textId="77777777" w:rsidR="00300337" w:rsidRPr="00DA6A01" w:rsidRDefault="00300337" w:rsidP="001A655F">
    <w:pPr>
      <w:pStyle w:val="BodyText"/>
      <w:jc w:val="right"/>
    </w:pPr>
  </w:p>
  <w:p w14:paraId="4BFAC116" w14:textId="77777777" w:rsidR="00300337" w:rsidRDefault="00300337" w:rsidP="001A655F">
    <w:pPr>
      <w:pStyle w:val="BodyText"/>
      <w:spacing w:before="10"/>
      <w:ind w:left="20"/>
      <w:jc w:val="right"/>
    </w:pPr>
  </w:p>
  <w:p w14:paraId="6DCE4BF8" w14:textId="77777777" w:rsidR="00300337" w:rsidRDefault="00300337" w:rsidP="001A655F">
    <w:pPr>
      <w:pStyle w:val="BodyText"/>
      <w:spacing w:before="10"/>
      <w:ind w:left="20"/>
    </w:pPr>
  </w:p>
  <w:p w14:paraId="1E456746" w14:textId="77777777" w:rsidR="00300337" w:rsidRDefault="00300337">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036E7" w14:textId="1367F695" w:rsidR="00D55D12" w:rsidRPr="00DA6A01" w:rsidRDefault="00D55D12" w:rsidP="002328DD">
    <w:pPr>
      <w:pStyle w:val="BodyText"/>
    </w:pPr>
  </w:p>
  <w:p w14:paraId="30A70AE5" w14:textId="77777777" w:rsidR="00D55D12" w:rsidRDefault="00D55D12" w:rsidP="001A655F">
    <w:pPr>
      <w:pStyle w:val="BodyText"/>
      <w:spacing w:before="10"/>
      <w:ind w:left="20"/>
      <w:jc w:val="center"/>
    </w:pPr>
  </w:p>
  <w:p w14:paraId="1359B7E7" w14:textId="77777777" w:rsidR="00D55D12" w:rsidRDefault="00D55D12" w:rsidP="001A655F">
    <w:pPr>
      <w:pStyle w:val="BodyText"/>
      <w:spacing w:before="10"/>
      <w:ind w:left="20"/>
    </w:pPr>
  </w:p>
  <w:p w14:paraId="73F0E20C" w14:textId="77777777" w:rsidR="00D55D12" w:rsidRPr="00DA6A01" w:rsidRDefault="00D55D12" w:rsidP="001A655F">
    <w:pPr>
      <w:pStyle w:val="BodyText"/>
      <w:jc w:val="right"/>
    </w:pPr>
  </w:p>
  <w:p w14:paraId="7B1CCAFC" w14:textId="77777777" w:rsidR="00D55D12" w:rsidRDefault="00D55D12" w:rsidP="001A655F">
    <w:pPr>
      <w:pStyle w:val="BodyText"/>
      <w:spacing w:before="10"/>
      <w:ind w:left="20"/>
      <w:jc w:val="right"/>
    </w:pPr>
  </w:p>
  <w:p w14:paraId="1AA423A7" w14:textId="77777777" w:rsidR="00D55D12" w:rsidRDefault="00D55D12" w:rsidP="001A655F">
    <w:pPr>
      <w:pStyle w:val="BodyText"/>
      <w:spacing w:before="10"/>
      <w:ind w:left="20"/>
    </w:pPr>
  </w:p>
  <w:p w14:paraId="25F88C1F" w14:textId="77777777" w:rsidR="00D55D12" w:rsidRDefault="00D55D12">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EB851" w14:textId="77777777" w:rsidR="002328DD" w:rsidRPr="00DA6A01" w:rsidRDefault="002328DD" w:rsidP="002328DD">
    <w:pPr>
      <w:pStyle w:val="BodyText"/>
    </w:pPr>
    <w:r w:rsidRPr="001A655F">
      <w:t xml:space="preserve"> </w:t>
    </w:r>
  </w:p>
  <w:p w14:paraId="6DC1BC03" w14:textId="77777777" w:rsidR="002328DD" w:rsidRPr="00DA6A01" w:rsidRDefault="002328DD" w:rsidP="00E93E46">
    <w:pPr>
      <w:pStyle w:val="BodyText"/>
      <w:jc w:val="right"/>
    </w:pPr>
    <w:r w:rsidRPr="00DA6A01">
      <w:t>URL BASED PHISHING DETECTION</w:t>
    </w:r>
  </w:p>
  <w:p w14:paraId="3C56AEF5" w14:textId="77777777" w:rsidR="002328DD" w:rsidRDefault="002328DD" w:rsidP="001A655F">
    <w:pPr>
      <w:pStyle w:val="BodyText"/>
      <w:spacing w:before="10"/>
      <w:ind w:left="20"/>
      <w:jc w:val="center"/>
    </w:pPr>
    <w:r>
      <w:rPr>
        <w:noProof/>
        <w:sz w:val="20"/>
      </w:rPr>
      <mc:AlternateContent>
        <mc:Choice Requires="wps">
          <w:drawing>
            <wp:anchor distT="0" distB="0" distL="0" distR="0" simplePos="0" relativeHeight="251673088" behindDoc="1" locked="0" layoutInCell="1" allowOverlap="1" wp14:anchorId="2A6A47CE" wp14:editId="4A51827A">
              <wp:simplePos x="0" y="0"/>
              <wp:positionH relativeFrom="margin">
                <wp:align>left</wp:align>
              </wp:positionH>
              <wp:positionV relativeFrom="topMargin">
                <wp:posOffset>828675</wp:posOffset>
              </wp:positionV>
              <wp:extent cx="6789420" cy="56515"/>
              <wp:effectExtent l="0" t="0" r="0" b="635"/>
              <wp:wrapNone/>
              <wp:docPr id="259242483"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9D49853" id="Graphic 54" o:spid="_x0000_s1026" style="position:absolute;margin-left:0;margin-top:65.25pt;width:534.6pt;height:4.45pt;z-index:-251643392;visibility:visible;mso-wrap-style:square;mso-wrap-distance-left:0;mso-wrap-distance-top:0;mso-wrap-distance-right:0;mso-wrap-distance-bottom:0;mso-position-horizontal:left;mso-position-horizontal-relative:margin;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" path="m6789420,18288l,18288,,56388r6789420,l6789420,18288xem6789420,l,,,9144r6789420,l6789420,xe" fillcolor="#823a0a" stroked="f">
              <v:path arrowok="t"/>
              <w10:wrap anchorx="margin" anchory="margin"/>
            </v:shape>
          </w:pict>
        </mc:Fallback>
      </mc:AlternateContent>
    </w:r>
  </w:p>
  <w:p w14:paraId="6482CE2F" w14:textId="77777777" w:rsidR="002328DD" w:rsidRDefault="002328DD" w:rsidP="001A655F">
    <w:pPr>
      <w:pStyle w:val="BodyText"/>
      <w:spacing w:before="10"/>
      <w:ind w:left="20"/>
    </w:pPr>
  </w:p>
  <w:p w14:paraId="092CD178" w14:textId="77777777" w:rsidR="002328DD" w:rsidRPr="00DA6A01" w:rsidRDefault="002328DD" w:rsidP="001A655F">
    <w:pPr>
      <w:pStyle w:val="BodyText"/>
      <w:jc w:val="right"/>
    </w:pPr>
  </w:p>
  <w:p w14:paraId="176CADC1" w14:textId="77777777" w:rsidR="002328DD" w:rsidRDefault="002328DD" w:rsidP="001A655F">
    <w:pPr>
      <w:pStyle w:val="BodyText"/>
      <w:spacing w:before="10"/>
      <w:ind w:left="20"/>
      <w:jc w:val="right"/>
    </w:pPr>
  </w:p>
  <w:p w14:paraId="3F5291B1" w14:textId="77777777" w:rsidR="002328DD" w:rsidRDefault="002328DD" w:rsidP="001A655F">
    <w:pPr>
      <w:pStyle w:val="BodyText"/>
      <w:spacing w:before="10"/>
      <w:ind w:left="20"/>
    </w:pPr>
  </w:p>
  <w:p w14:paraId="5DABFF34" w14:textId="77777777" w:rsidR="002328DD" w:rsidRDefault="002328DD">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EF31C" w14:textId="77777777" w:rsidR="002A34CA" w:rsidRDefault="002A34CA">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B3F01" w14:textId="77777777" w:rsidR="00E93E46" w:rsidRPr="00DA6A01" w:rsidRDefault="00E93E46" w:rsidP="001A655F">
    <w:pPr>
      <w:pStyle w:val="BodyText"/>
      <w:jc w:val="right"/>
    </w:pPr>
    <w:r>
      <w:rPr>
        <w:noProof/>
        <w:sz w:val="20"/>
      </w:rPr>
      <mc:AlternateContent>
        <mc:Choice Requires="wps">
          <w:drawing>
            <wp:anchor distT="0" distB="0" distL="0" distR="0" simplePos="0" relativeHeight="251668992" behindDoc="1" locked="0" layoutInCell="1" allowOverlap="1" wp14:anchorId="3A8634B8" wp14:editId="49A143DF">
              <wp:simplePos x="0" y="0"/>
              <wp:positionH relativeFrom="margin">
                <wp:align>center</wp:align>
              </wp:positionH>
              <wp:positionV relativeFrom="topMargin">
                <wp:posOffset>710777</wp:posOffset>
              </wp:positionV>
              <wp:extent cx="6789420" cy="56515"/>
              <wp:effectExtent l="0" t="0" r="0" b="635"/>
              <wp:wrapNone/>
              <wp:docPr id="483955413"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6A8FD950" id="Graphic 54" o:spid="_x0000_s1026" style="position:absolute;margin-left:0;margin-top:55.95pt;width:534.6pt;height:4.45pt;z-index:-251647488;visibility:visible;mso-wrap-style:square;mso-wrap-distance-left:0;mso-wrap-distance-top:0;mso-wrap-distance-right:0;mso-wrap-distance-bottom:0;mso-position-horizontal:center;mso-position-horizontal-relative:margin;mso-position-vertical:absolute;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" path="m6789420,18288l,18288,,56388r6789420,l6789420,18288xem6789420,l,,,9144r6789420,l6789420,xe" fillcolor="#823a0a" stroked="f">
              <v:path arrowok="t"/>
              <w10:wrap anchorx="margin" anchory="margin"/>
            </v:shape>
          </w:pict>
        </mc:Fallback>
      </mc:AlternateContent>
    </w:r>
    <w:r w:rsidRPr="001A655F">
      <w:t xml:space="preserve"> </w:t>
    </w:r>
    <w:r w:rsidRPr="00DA6A01">
      <w:t>URL BASED PHISHING DETECTION</w:t>
    </w:r>
  </w:p>
  <w:p w14:paraId="787CB711" w14:textId="77777777" w:rsidR="00E93E46" w:rsidRDefault="00E93E46" w:rsidP="001A655F">
    <w:pPr>
      <w:pStyle w:val="BodyText"/>
      <w:spacing w:before="10"/>
      <w:ind w:left="20"/>
      <w:jc w:val="center"/>
    </w:pPr>
  </w:p>
  <w:p w14:paraId="6387FFBC" w14:textId="77777777" w:rsidR="00E93E46" w:rsidRDefault="00E93E46" w:rsidP="001A655F">
    <w:pPr>
      <w:pStyle w:val="BodyText"/>
      <w:spacing w:before="10"/>
      <w:ind w:left="20"/>
    </w:pPr>
  </w:p>
  <w:p w14:paraId="736AB32C" w14:textId="77777777" w:rsidR="00E93E46" w:rsidRPr="00DA6A01" w:rsidRDefault="00E93E46" w:rsidP="001A655F">
    <w:pPr>
      <w:pStyle w:val="BodyText"/>
      <w:jc w:val="right"/>
    </w:pPr>
  </w:p>
  <w:p w14:paraId="5F68A40E" w14:textId="77777777" w:rsidR="00E93E46" w:rsidRDefault="00E93E46" w:rsidP="001A655F">
    <w:pPr>
      <w:pStyle w:val="BodyText"/>
      <w:spacing w:before="10"/>
      <w:ind w:left="20"/>
      <w:jc w:val="right"/>
    </w:pPr>
  </w:p>
  <w:p w14:paraId="4C6A9DB4" w14:textId="77777777" w:rsidR="00E93E46" w:rsidRDefault="00E93E46" w:rsidP="001A655F">
    <w:pPr>
      <w:pStyle w:val="BodyText"/>
      <w:spacing w:before="10"/>
      <w:ind w:left="20"/>
    </w:pPr>
  </w:p>
  <w:p w14:paraId="3130DC75" w14:textId="77777777" w:rsidR="00E93E46" w:rsidRDefault="00E93E46">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8FA1A" w14:textId="77777777" w:rsidR="00E93E46" w:rsidRDefault="00E93E46" w:rsidP="001A655F">
    <w:pPr>
      <w:pStyle w:val="BodyText"/>
      <w:spacing w:before="10"/>
      <w:ind w:left="20"/>
      <w:jc w:val="center"/>
    </w:pPr>
  </w:p>
  <w:p w14:paraId="3DCF67B3" w14:textId="77777777" w:rsidR="00E93E46" w:rsidRDefault="00E93E46" w:rsidP="001A655F">
    <w:pPr>
      <w:pStyle w:val="BodyText"/>
      <w:spacing w:before="10"/>
      <w:ind w:left="20"/>
    </w:pPr>
  </w:p>
  <w:p w14:paraId="58CA16F7" w14:textId="77777777" w:rsidR="00E93E46" w:rsidRPr="00DA6A01" w:rsidRDefault="00E93E46" w:rsidP="001A655F">
    <w:pPr>
      <w:pStyle w:val="BodyText"/>
      <w:jc w:val="right"/>
    </w:pPr>
  </w:p>
  <w:p w14:paraId="5BDFF2DF" w14:textId="77777777" w:rsidR="00E93E46" w:rsidRDefault="00E93E46" w:rsidP="001A655F">
    <w:pPr>
      <w:pStyle w:val="BodyText"/>
      <w:spacing w:before="10"/>
      <w:ind w:left="20"/>
      <w:jc w:val="right"/>
    </w:pPr>
  </w:p>
  <w:p w14:paraId="3975397E" w14:textId="77777777" w:rsidR="00E93E46" w:rsidRDefault="00E93E46" w:rsidP="001A655F">
    <w:pPr>
      <w:pStyle w:val="BodyText"/>
      <w:spacing w:before="10"/>
      <w:ind w:left="20"/>
    </w:pPr>
  </w:p>
  <w:p w14:paraId="612B6080" w14:textId="77777777" w:rsidR="00E93E46" w:rsidRDefault="00E93E46">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D07AD" w14:textId="3E942CDD" w:rsidR="0041611C" w:rsidRDefault="0041611C">
    <w:pPr>
      <w:pStyle w:val="BodyText"/>
      <w:spacing w:line="14" w:lineRule="auto"/>
      <w:rPr>
        <w:sz w:val="20"/>
      </w:rPr>
    </w:pPr>
    <w:r>
      <w:rPr>
        <w:noProof/>
        <w:sz w:val="20"/>
      </w:rPr>
      <mc:AlternateContent>
        <mc:Choice Requires="wps">
          <w:drawing>
            <wp:anchor distT="0" distB="0" distL="0" distR="0" simplePos="0" relativeHeight="251667968" behindDoc="1" locked="0" layoutInCell="1" allowOverlap="1" wp14:anchorId="0DDC51FD" wp14:editId="58421E17">
              <wp:simplePos x="0" y="0"/>
              <wp:positionH relativeFrom="page">
                <wp:posOffset>2773680</wp:posOffset>
              </wp:positionH>
              <wp:positionV relativeFrom="page">
                <wp:posOffset>352425</wp:posOffset>
              </wp:positionV>
              <wp:extent cx="4421505" cy="194310"/>
              <wp:effectExtent l="0" t="0" r="0" b="0"/>
              <wp:wrapNone/>
              <wp:docPr id="2082230054"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1505" cy="194310"/>
                      </a:xfrm>
                      <a:prstGeom prst="rect">
                        <a:avLst/>
                      </a:prstGeom>
                    </wps:spPr>
                    <wps:txbx>
                      <w:txbxContent>
                        <w:p w14:paraId="65BDE354" w14:textId="77777777" w:rsidR="0041611C" w:rsidRDefault="0041611C" w:rsidP="00CC675F">
                          <w:pPr>
                            <w:pStyle w:val="BodyText"/>
                            <w:spacing w:before="10"/>
                            <w:ind w:left="20"/>
                            <w:jc w:val="right"/>
                          </w:pPr>
                        </w:p>
                        <w:p w14:paraId="40C6F54B" w14:textId="77777777" w:rsidR="0041611C" w:rsidRDefault="0041611C">
                          <w:pPr>
                            <w:pStyle w:val="BodyText"/>
                            <w:spacing w:before="10"/>
                            <w:ind w:left="20"/>
                          </w:pPr>
                        </w:p>
                      </w:txbxContent>
                    </wps:txbx>
                    <wps:bodyPr wrap="square" lIns="0" tIns="0" rIns="0" bIns="0" rtlCol="0">
                      <a:noAutofit/>
                    </wps:bodyPr>
                  </wps:wsp>
                </a:graphicData>
              </a:graphic>
            </wp:anchor>
          </w:drawing>
        </mc:Choice>
        <mc:Fallback>
          <w:pict>
            <v:shapetype w14:anchorId="0DDC51FD" id="_x0000_t202" coordsize="21600,21600" o:spt="202" path="m,l,21600r21600,l21600,xe">
              <v:stroke joinstyle="miter"/>
              <v:path gradientshapeok="t" o:connecttype="rect"/>
            </v:shapetype>
            <v:shape id="Textbox 66" o:spid="_x0000_s1039" type="#_x0000_t202" style="position:absolute;margin-left:218.4pt;margin-top:27.75pt;width:348.15pt;height:15.3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" filled="f" stroked="f">
              <v:textbox inset="0,0,0,0">
                <w:txbxContent>
                  <w:p w14:paraId="65BDE354" w14:textId="77777777" w:rsidR="0041611C" w:rsidRDefault="0041611C" w:rsidP="00CC675F">
                    <w:pPr>
                      <w:pStyle w:val="BodyText"/>
                      <w:spacing w:before="10"/>
                      <w:ind w:left="20"/>
                      <w:jc w:val="right"/>
                    </w:pPr>
                  </w:p>
                  <w:p w14:paraId="40C6F54B" w14:textId="77777777" w:rsidR="0041611C" w:rsidRDefault="0041611C">
                    <w:pPr>
                      <w:pStyle w:val="BodyText"/>
                      <w:spacing w:before="10"/>
                      <w:ind w:left="20"/>
                    </w:pP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F64EC" w14:textId="140024A4" w:rsidR="002A34CA" w:rsidRDefault="002A34C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9AE6C" w14:textId="37C48578" w:rsidR="002A34CA" w:rsidRDefault="00437BA3">
    <w:pPr>
      <w:pStyle w:val="BodyText"/>
      <w:spacing w:line="14" w:lineRule="auto"/>
      <w:rPr>
        <w:sz w:val="20"/>
      </w:rPr>
    </w:pPr>
    <w:r>
      <w:rPr>
        <w:noProof/>
        <w:sz w:val="20"/>
      </w:rPr>
      <mc:AlternateContent>
        <mc:Choice Requires="wps">
          <w:drawing>
            <wp:anchor distT="0" distB="0" distL="0" distR="0" simplePos="0" relativeHeight="251675136" behindDoc="1" locked="0" layoutInCell="1" allowOverlap="1" wp14:anchorId="1F570BAC" wp14:editId="09410DA3">
              <wp:simplePos x="0" y="0"/>
              <wp:positionH relativeFrom="page">
                <wp:posOffset>452543</wp:posOffset>
              </wp:positionH>
              <wp:positionV relativeFrom="margin">
                <wp:posOffset>23495</wp:posOffset>
              </wp:positionV>
              <wp:extent cx="6789420" cy="56515"/>
              <wp:effectExtent l="0" t="0" r="0" b="635"/>
              <wp:wrapNone/>
              <wp:docPr id="1091575540"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0C3F5A46" id="Graphic 8" o:spid="_x0000_s1026" style="position:absolute;margin-left:35.65pt;margin-top:1.85pt;width:534.6pt;height:4.45pt;z-index:-251641344;visibility:visible;mso-wrap-style:square;mso-wrap-distance-left:0;mso-wrap-distance-top:0;mso-wrap-distance-right:0;mso-wrap-distance-bottom:0;mso-position-horizontal:absolute;mso-position-horizontal-relative:page;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" path="m6789420,18288l,18288,,56388r6789420,l6789420,18288xem6789420,l,,,9144r6789420,l6789420,xe" fillcolor="#823a0a" stroked="f">
              <v:path arrowok="t"/>
              <w10:wrap anchorx="page" anchory="margin"/>
            </v:shape>
          </w:pict>
        </mc:Fallback>
      </mc:AlternateContent>
    </w:r>
    <w:r w:rsidR="008D3BB7">
      <w:rPr>
        <w:noProof/>
        <w:sz w:val="20"/>
      </w:rPr>
      <mc:AlternateContent>
        <mc:Choice Requires="wps">
          <w:drawing>
            <wp:anchor distT="0" distB="0" distL="0" distR="0" simplePos="0" relativeHeight="251630080" behindDoc="1" locked="0" layoutInCell="1" allowOverlap="1" wp14:anchorId="53A63429" wp14:editId="34DC52F2">
              <wp:simplePos x="0" y="0"/>
              <wp:positionH relativeFrom="page">
                <wp:posOffset>2545080</wp:posOffset>
              </wp:positionH>
              <wp:positionV relativeFrom="topMargin">
                <wp:posOffset>442595</wp:posOffset>
              </wp:positionV>
              <wp:extent cx="4421505" cy="194310"/>
              <wp:effectExtent l="0" t="0" r="0" b="0"/>
              <wp:wrapNone/>
              <wp:docPr id="1387286882"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1505" cy="194310"/>
                      </a:xfrm>
                      <a:prstGeom prst="rect">
                        <a:avLst/>
                      </a:prstGeom>
                    </wps:spPr>
                    <wps:txbx>
                      <w:txbxContent>
                        <w:p w14:paraId="36FFF4A8" w14:textId="77777777" w:rsidR="00437BA3" w:rsidRDefault="00437BA3" w:rsidP="00437BA3">
                          <w:pPr>
                            <w:pStyle w:val="BodyText"/>
                            <w:spacing w:before="10"/>
                            <w:ind w:left="20"/>
                            <w:jc w:val="right"/>
                          </w:pPr>
                          <w:r>
                            <w:t>URL BASED PHISHING DETECTION</w:t>
                          </w:r>
                        </w:p>
                        <w:p w14:paraId="1E76C2CC" w14:textId="2D8272BD" w:rsidR="008D3BB7" w:rsidRDefault="008D3BB7" w:rsidP="008D3BB7">
                          <w:pPr>
                            <w:pStyle w:val="BodyText"/>
                            <w:spacing w:before="10"/>
                            <w:ind w:left="20"/>
                            <w:jc w:val="right"/>
                          </w:pPr>
                        </w:p>
                      </w:txbxContent>
                    </wps:txbx>
                    <wps:bodyPr wrap="square" lIns="0" tIns="0" rIns="0" bIns="0" rtlCol="0">
                      <a:noAutofit/>
                    </wps:bodyPr>
                  </wps:wsp>
                </a:graphicData>
              </a:graphic>
            </wp:anchor>
          </w:drawing>
        </mc:Choice>
        <mc:Fallback>
          <w:pict>
            <v:shapetype w14:anchorId="53A63429" id="_x0000_t202" coordsize="21600,21600" o:spt="202" path="m,l,21600r21600,l21600,xe">
              <v:stroke joinstyle="miter"/>
              <v:path gradientshapeok="t" o:connecttype="rect"/>
            </v:shapetype>
            <v:shape id="_x0000_s1031" type="#_x0000_t202" style="position:absolute;margin-left:200.4pt;margin-top:34.85pt;width:348.15pt;height:15.3pt;z-index:-251686400;visibility:visible;mso-wrap-style:square;mso-wrap-distance-left:0;mso-wrap-distance-top:0;mso-wrap-distance-right:0;mso-wrap-distance-bottom:0;mso-position-horizontal:absolute;mso-position-horizontal-relative:page;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" filled="f" stroked="f">
              <v:textbox inset="0,0,0,0">
                <w:txbxContent>
                  <w:p w14:paraId="36FFF4A8" w14:textId="77777777" w:rsidR="00437BA3" w:rsidRDefault="00437BA3" w:rsidP="00437BA3">
                    <w:pPr>
                      <w:pStyle w:val="BodyText"/>
                      <w:spacing w:before="10"/>
                      <w:ind w:left="20"/>
                      <w:jc w:val="right"/>
                    </w:pPr>
                    <w:r>
                      <w:t>URL BASED PHISHING DETECTION</w:t>
                    </w:r>
                  </w:p>
                  <w:p w14:paraId="1E76C2CC" w14:textId="2D8272BD" w:rsidR="008D3BB7" w:rsidRDefault="008D3BB7" w:rsidP="008D3BB7">
                    <w:pPr>
                      <w:pStyle w:val="BodyText"/>
                      <w:spacing w:before="10"/>
                      <w:ind w:left="20"/>
                      <w:jc w:val="right"/>
                    </w:pP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660B5" w14:textId="51F0A91B" w:rsidR="002A34CA" w:rsidRDefault="002A34CA">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E6CC5" w14:textId="61877987" w:rsidR="00D45719" w:rsidRDefault="00D45719" w:rsidP="00D45719">
    <w:pPr>
      <w:pStyle w:val="BodyText"/>
      <w:spacing w:before="10"/>
      <w:ind w:left="20"/>
      <w:jc w:val="right"/>
    </w:pPr>
    <w:r>
      <w:rPr>
        <w:noProof/>
        <w:sz w:val="20"/>
      </w:rPr>
      <mc:AlternateContent>
        <mc:Choice Requires="wps">
          <w:drawing>
            <wp:anchor distT="0" distB="0" distL="0" distR="0" simplePos="0" relativeHeight="251676160" behindDoc="1" locked="0" layoutInCell="1" allowOverlap="1" wp14:anchorId="02F9386B" wp14:editId="0FEFCD92">
              <wp:simplePos x="0" y="0"/>
              <wp:positionH relativeFrom="margin">
                <wp:align>left</wp:align>
              </wp:positionH>
              <wp:positionV relativeFrom="margin">
                <wp:posOffset>-667441</wp:posOffset>
              </wp:positionV>
              <wp:extent cx="6789420" cy="56515"/>
              <wp:effectExtent l="0" t="0" r="0" b="635"/>
              <wp:wrapNone/>
              <wp:docPr id="944145570"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122F9090" id="Graphic 8" o:spid="_x0000_s1026" style="position:absolute;margin-left:0;margin-top:-52.55pt;width:534.6pt;height:4.45pt;z-index:-251640320;visibility:visible;mso-wrap-style:square;mso-wrap-distance-left:0;mso-wrap-distance-top:0;mso-wrap-distance-right:0;mso-wrap-distance-bottom:0;mso-position-horizontal:left;mso-position-horizontal-relative:margin;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" path="m6789420,18288l,18288,,56388r6789420,l6789420,18288xem6789420,l,,,9144r6789420,l6789420,xe" fillcolor="#823a0a" stroked="f">
              <v:path arrowok="t"/>
              <w10:wrap anchorx="margin" anchory="margin"/>
            </v:shape>
          </w:pict>
        </mc:Fallback>
      </mc:AlternateContent>
    </w:r>
    <w:r>
      <w:t>URL BASED PHISHING DETECTION</w:t>
    </w:r>
  </w:p>
  <w:p w14:paraId="5C0D3D65" w14:textId="74EA7495" w:rsidR="00D45719" w:rsidRDefault="00D45719">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787FB" w14:textId="77777777" w:rsidR="007F53F8" w:rsidRDefault="007F53F8" w:rsidP="00D45719">
    <w:pPr>
      <w:pStyle w:val="BodyText"/>
      <w:spacing w:before="10"/>
      <w:ind w:left="20"/>
      <w:jc w:val="right"/>
    </w:pPr>
    <w:r>
      <w:rPr>
        <w:noProof/>
        <w:sz w:val="20"/>
      </w:rPr>
      <mc:AlternateContent>
        <mc:Choice Requires="wps">
          <w:drawing>
            <wp:anchor distT="0" distB="0" distL="0" distR="0" simplePos="0" relativeHeight="251681280" behindDoc="1" locked="0" layoutInCell="1" allowOverlap="1" wp14:anchorId="25A681D5" wp14:editId="7FCF9C25">
              <wp:simplePos x="0" y="0"/>
              <wp:positionH relativeFrom="margin">
                <wp:align>left</wp:align>
              </wp:positionH>
              <wp:positionV relativeFrom="margin">
                <wp:posOffset>-667441</wp:posOffset>
              </wp:positionV>
              <wp:extent cx="6789420" cy="56515"/>
              <wp:effectExtent l="0" t="0" r="0" b="635"/>
              <wp:wrapNone/>
              <wp:docPr id="1577361012"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435B050D" id="Graphic 8" o:spid="_x0000_s1026" style="position:absolute;margin-left:0;margin-top:-52.55pt;width:534.6pt;height:4.45pt;z-index:-251635200;visibility:visible;mso-wrap-style:square;mso-wrap-distance-left:0;mso-wrap-distance-top:0;mso-wrap-distance-right:0;mso-wrap-distance-bottom:0;mso-position-horizontal:left;mso-position-horizontal-relative:margin;mso-position-vertical:absolute;mso-position-vertical-relative:margin;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" path="m6789420,18288l,18288,,56388r6789420,l6789420,18288xem6789420,l,,,9144r6789420,l6789420,xe" fillcolor="#823a0a" stroked="f">
              <v:path arrowok="t"/>
              <w10:wrap anchorx="margin" anchory="margin"/>
            </v:shape>
          </w:pict>
        </mc:Fallback>
      </mc:AlternateContent>
    </w:r>
    <w:r>
      <w:t>URL BASED PHISHING DETECTION</w:t>
    </w:r>
  </w:p>
  <w:p w14:paraId="23E8663A" w14:textId="77777777" w:rsidR="007F53F8" w:rsidRDefault="007F53F8">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459E8" w14:textId="77777777" w:rsidR="00D93497" w:rsidRDefault="00D93497">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9B8AB" w14:textId="2A75F1DB" w:rsidR="002A34CA" w:rsidRDefault="00BB786E" w:rsidP="00BB786E">
    <w:pPr>
      <w:pStyle w:val="BodyText"/>
      <w:spacing w:line="14" w:lineRule="auto"/>
      <w:ind w:left="142"/>
      <w:rPr>
        <w:sz w:val="20"/>
      </w:rPr>
    </w:pPr>
    <w:r>
      <w:rPr>
        <w:noProof/>
        <w:sz w:val="20"/>
      </w:rPr>
      <mc:AlternateContent>
        <mc:Choice Requires="wps">
          <w:drawing>
            <wp:anchor distT="0" distB="0" distL="0" distR="0" simplePos="0" relativeHeight="251625984" behindDoc="1" locked="0" layoutInCell="1" allowOverlap="1" wp14:anchorId="53A344C3" wp14:editId="4CAE0E2A">
              <wp:simplePos x="0" y="0"/>
              <wp:positionH relativeFrom="page">
                <wp:align>center</wp:align>
              </wp:positionH>
              <wp:positionV relativeFrom="topMargin">
                <wp:align>bottom</wp:align>
              </wp:positionV>
              <wp:extent cx="6789420" cy="56515"/>
              <wp:effectExtent l="0" t="0" r="0" b="635"/>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9420" cy="56515"/>
                      </a:xfrm>
                      <a:custGeom>
                        <a:avLst/>
                        <a:gdLst/>
                        <a:ahLst/>
                        <a:cxnLst/>
                        <a:rect l="l" t="t" r="r" b="b"/>
                        <a:pathLst>
                          <a:path w="6789420" h="56515">
                            <a:moveTo>
                              <a:pt x="6789420" y="18288"/>
                            </a:moveTo>
                            <a:lnTo>
                              <a:pt x="0" y="18288"/>
                            </a:lnTo>
                            <a:lnTo>
                              <a:pt x="0" y="56388"/>
                            </a:lnTo>
                            <a:lnTo>
                              <a:pt x="6789420" y="56388"/>
                            </a:lnTo>
                            <a:lnTo>
                              <a:pt x="6789420" y="18288"/>
                            </a:lnTo>
                            <a:close/>
                          </a:path>
                          <a:path w="6789420" h="56515">
                            <a:moveTo>
                              <a:pt x="6789420" y="0"/>
                            </a:moveTo>
                            <a:lnTo>
                              <a:pt x="0" y="0"/>
                            </a:lnTo>
                            <a:lnTo>
                              <a:pt x="0" y="9144"/>
                            </a:lnTo>
                            <a:lnTo>
                              <a:pt x="6789420" y="9144"/>
                            </a:lnTo>
                            <a:lnTo>
                              <a:pt x="6789420"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3EF963E5" id="Graphic 27" o:spid="_x0000_s1026" style="position:absolute;margin-left:0;margin-top:0;width:534.6pt;height:4.45pt;z-index:-251690496;visibility:visible;mso-wrap-style:square;mso-wrap-distance-left:0;mso-wrap-distance-top:0;mso-wrap-distance-right:0;mso-wrap-distance-bottom:0;mso-position-horizontal:center;mso-position-horizontal-relative:page;mso-position-vertical:bottom;mso-position-vertical-relative:top-margin-area;v-text-anchor:top" coordsize="678942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" path="m6789420,18288l,18288,,56388r6789420,l6789420,18288xem6789420,l,,,9144r6789420,l6789420,xe" fillcolor="#823a0a" stroked="f">
              <v:path arrowok="t"/>
              <w10:wrap anchorx="page" anchory="margin"/>
            </v:shape>
          </w:pict>
        </mc:Fallback>
      </mc:AlternateContent>
    </w:r>
    <w:r w:rsidR="000B57B3">
      <w:rPr>
        <w:noProof/>
        <w:sz w:val="20"/>
      </w:rPr>
      <mc:AlternateContent>
        <mc:Choice Requires="wps">
          <w:drawing>
            <wp:anchor distT="0" distB="0" distL="0" distR="0" simplePos="0" relativeHeight="251628032" behindDoc="1" locked="0" layoutInCell="1" allowOverlap="1" wp14:anchorId="282F5681" wp14:editId="55A1BCFC">
              <wp:simplePos x="0" y="0"/>
              <wp:positionH relativeFrom="page">
                <wp:posOffset>2741930</wp:posOffset>
              </wp:positionH>
              <wp:positionV relativeFrom="page">
                <wp:posOffset>314325</wp:posOffset>
              </wp:positionV>
              <wp:extent cx="4421505" cy="19431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21505" cy="194310"/>
                      </a:xfrm>
                      <a:prstGeom prst="rect">
                        <a:avLst/>
                      </a:prstGeom>
                    </wps:spPr>
                    <wps:txbx>
                      <w:txbxContent>
                        <w:p w14:paraId="58E444E7" w14:textId="77777777" w:rsidR="000B57B3" w:rsidRDefault="000B57B3" w:rsidP="000B57B3">
                          <w:pPr>
                            <w:pStyle w:val="BodyText"/>
                            <w:spacing w:before="10"/>
                            <w:ind w:left="20"/>
                            <w:jc w:val="right"/>
                          </w:pPr>
                          <w:r>
                            <w:t>URL BASED PHISHING DETECTION</w:t>
                          </w:r>
                        </w:p>
                        <w:p w14:paraId="25B436FE" w14:textId="6F8EEB42" w:rsidR="002A34CA" w:rsidRDefault="002A34CA">
                          <w:pPr>
                            <w:pStyle w:val="BodyText"/>
                            <w:spacing w:before="10"/>
                            <w:ind w:left="20"/>
                          </w:pPr>
                        </w:p>
                      </w:txbxContent>
                    </wps:txbx>
                    <wps:bodyPr wrap="square" lIns="0" tIns="0" rIns="0" bIns="0" rtlCol="0">
                      <a:noAutofit/>
                    </wps:bodyPr>
                  </wps:wsp>
                </a:graphicData>
              </a:graphic>
            </wp:anchor>
          </w:drawing>
        </mc:Choice>
        <mc:Fallback>
          <w:pict>
            <v:shapetype w14:anchorId="282F5681" id="_x0000_t202" coordsize="21600,21600" o:spt="202" path="m,l,21600r21600,l21600,xe">
              <v:stroke joinstyle="miter"/>
              <v:path gradientshapeok="t" o:connecttype="rect"/>
            </v:shapetype>
            <v:shape id="Textbox 28" o:spid="_x0000_s1032" type="#_x0000_t202" style="position:absolute;left:0;text-align:left;margin-left:215.9pt;margin-top:24.75pt;width:348.15pt;height:15.3pt;z-index:-25168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" filled="f" stroked="f">
              <v:textbox inset="0,0,0,0">
                <w:txbxContent>
                  <w:p w14:paraId="58E444E7" w14:textId="77777777" w:rsidR="000B57B3" w:rsidRDefault="000B57B3" w:rsidP="000B57B3">
                    <w:pPr>
                      <w:pStyle w:val="BodyText"/>
                      <w:spacing w:before="10"/>
                      <w:ind w:left="20"/>
                      <w:jc w:val="right"/>
                    </w:pPr>
                    <w:r>
                      <w:t>URL BASED PHISHING DETECTION</w:t>
                    </w:r>
                  </w:p>
                  <w:p w14:paraId="25B436FE" w14:textId="6F8EEB42" w:rsidR="002A34CA" w:rsidRDefault="002A34CA">
                    <w:pPr>
                      <w:pStyle w:val="BodyText"/>
                      <w:spacing w:before="10"/>
                      <w:ind w:left="20"/>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31A62" w14:textId="77777777" w:rsidR="002A34CA" w:rsidRDefault="002A34CA">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5EC8"/>
    <w:multiLevelType w:val="multilevel"/>
    <w:tmpl w:val="E424D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86CAD"/>
    <w:multiLevelType w:val="hybridMultilevel"/>
    <w:tmpl w:val="69D2105A"/>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2" w15:restartNumberingAfterBreak="0">
    <w:nsid w:val="02256268"/>
    <w:multiLevelType w:val="multilevel"/>
    <w:tmpl w:val="059EF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C7965"/>
    <w:multiLevelType w:val="hybridMultilevel"/>
    <w:tmpl w:val="CF1E398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2AB0FDC"/>
    <w:multiLevelType w:val="hybridMultilevel"/>
    <w:tmpl w:val="1E90BF4C"/>
    <w:lvl w:ilvl="0" w:tplc="97344FC2">
      <w:numFmt w:val="bullet"/>
      <w:lvlText w:val=""/>
      <w:lvlJc w:val="left"/>
      <w:pPr>
        <w:ind w:left="2160" w:hanging="360"/>
      </w:pPr>
      <w:rPr>
        <w:rFonts w:ascii="Wingdings" w:eastAsia="Wingdings" w:hAnsi="Wingdings" w:cs="Wingdings" w:hint="default"/>
        <w:b w:val="0"/>
        <w:bCs w:val="0"/>
        <w:i w:val="0"/>
        <w:iCs w:val="0"/>
        <w:spacing w:val="0"/>
        <w:w w:val="100"/>
        <w:sz w:val="24"/>
        <w:szCs w:val="24"/>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39B0DF0"/>
    <w:multiLevelType w:val="multilevel"/>
    <w:tmpl w:val="D96A4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B6322"/>
    <w:multiLevelType w:val="multilevel"/>
    <w:tmpl w:val="A1360E3A"/>
    <w:lvl w:ilvl="0">
      <w:start w:val="5"/>
      <w:numFmt w:val="decimal"/>
      <w:lvlText w:val="%1"/>
      <w:lvlJc w:val="left"/>
      <w:pPr>
        <w:ind w:left="1188" w:hanging="480"/>
      </w:pPr>
      <w:rPr>
        <w:rFonts w:hint="default"/>
        <w:lang w:val="en-US" w:eastAsia="en-US" w:bidi="ar-SA"/>
      </w:rPr>
    </w:lvl>
    <w:lvl w:ilvl="1">
      <w:start w:val="1"/>
      <w:numFmt w:val="decimal"/>
      <w:lvlText w:val="%1.%2"/>
      <w:lvlJc w:val="left"/>
      <w:pPr>
        <w:ind w:left="3741" w:hanging="480"/>
        <w:jc w:val="right"/>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339" w:hanging="631"/>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1.%2.%3.%4"/>
      <w:lvlJc w:val="left"/>
      <w:pPr>
        <w:ind w:left="1428"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1181" w:hanging="360"/>
      </w:pPr>
      <w:rPr>
        <w:rFonts w:ascii="Wingdings" w:eastAsia="Wingdings" w:hAnsi="Wingdings" w:cs="Wingdings" w:hint="default"/>
        <w:b w:val="0"/>
        <w:bCs w:val="0"/>
        <w:i w:val="0"/>
        <w:iCs w:val="0"/>
        <w:spacing w:val="0"/>
        <w:w w:val="99"/>
        <w:sz w:val="20"/>
        <w:szCs w:val="20"/>
        <w:lang w:val="en-US" w:eastAsia="en-US" w:bidi="ar-SA"/>
      </w:rPr>
    </w:lvl>
    <w:lvl w:ilvl="5">
      <w:numFmt w:val="bullet"/>
      <w:lvlText w:val="•"/>
      <w:lvlJc w:val="left"/>
      <w:pPr>
        <w:ind w:left="1636" w:hanging="360"/>
      </w:pPr>
      <w:rPr>
        <w:rFonts w:hint="default"/>
        <w:lang w:val="en-US" w:eastAsia="en-US" w:bidi="ar-SA"/>
      </w:rPr>
    </w:lvl>
    <w:lvl w:ilvl="6">
      <w:numFmt w:val="bullet"/>
      <w:lvlText w:val="•"/>
      <w:lvlJc w:val="left"/>
      <w:pPr>
        <w:ind w:left="1772" w:hanging="360"/>
      </w:pPr>
      <w:rPr>
        <w:rFonts w:hint="default"/>
        <w:lang w:val="en-US" w:eastAsia="en-US" w:bidi="ar-SA"/>
      </w:rPr>
    </w:lvl>
    <w:lvl w:ilvl="7">
      <w:numFmt w:val="bullet"/>
      <w:lvlText w:val="•"/>
      <w:lvlJc w:val="left"/>
      <w:pPr>
        <w:ind w:left="1909" w:hanging="360"/>
      </w:pPr>
      <w:rPr>
        <w:rFonts w:hint="default"/>
        <w:lang w:val="en-US" w:eastAsia="en-US" w:bidi="ar-SA"/>
      </w:rPr>
    </w:lvl>
    <w:lvl w:ilvl="8">
      <w:numFmt w:val="bullet"/>
      <w:lvlText w:val="•"/>
      <w:lvlJc w:val="left"/>
      <w:pPr>
        <w:ind w:left="2045" w:hanging="360"/>
      </w:pPr>
      <w:rPr>
        <w:rFonts w:hint="default"/>
        <w:lang w:val="en-US" w:eastAsia="en-US" w:bidi="ar-SA"/>
      </w:rPr>
    </w:lvl>
  </w:abstractNum>
  <w:abstractNum w:abstractNumId="7" w15:restartNumberingAfterBreak="0">
    <w:nsid w:val="080F4B48"/>
    <w:multiLevelType w:val="hybridMultilevel"/>
    <w:tmpl w:val="1DBE6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1C54A6"/>
    <w:multiLevelType w:val="multilevel"/>
    <w:tmpl w:val="ED768D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6452E"/>
    <w:multiLevelType w:val="multilevel"/>
    <w:tmpl w:val="64A2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D39FE"/>
    <w:multiLevelType w:val="hybridMultilevel"/>
    <w:tmpl w:val="785E52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A0A6040"/>
    <w:multiLevelType w:val="multilevel"/>
    <w:tmpl w:val="B10802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763168"/>
    <w:multiLevelType w:val="multilevel"/>
    <w:tmpl w:val="538809F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FD3353B"/>
    <w:multiLevelType w:val="hybridMultilevel"/>
    <w:tmpl w:val="876A69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0036AE7"/>
    <w:multiLevelType w:val="multilevel"/>
    <w:tmpl w:val="D2D613FA"/>
    <w:lvl w:ilvl="0">
      <w:start w:val="6"/>
      <w:numFmt w:val="decimal"/>
      <w:lvlText w:val="%1"/>
      <w:lvlJc w:val="left"/>
      <w:pPr>
        <w:ind w:left="1441" w:hanging="540"/>
      </w:pPr>
      <w:rPr>
        <w:rFonts w:hint="default"/>
        <w:lang w:val="en-US" w:eastAsia="en-US" w:bidi="ar-SA"/>
      </w:rPr>
    </w:lvl>
    <w:lvl w:ilvl="1">
      <w:start w:val="1"/>
      <w:numFmt w:val="decimal"/>
      <w:lvlText w:val="%1.%2"/>
      <w:lvlJc w:val="left"/>
      <w:pPr>
        <w:ind w:left="1441" w:hanging="540"/>
      </w:pPr>
      <w:rPr>
        <w:rFonts w:hint="default"/>
        <w:lang w:val="en-US" w:eastAsia="en-US" w:bidi="ar-SA"/>
      </w:rPr>
    </w:lvl>
    <w:lvl w:ilvl="2">
      <w:start w:val="3"/>
      <w:numFmt w:val="decimal"/>
      <w:lvlText w:val="%1.%2.%3"/>
      <w:lvlJc w:val="left"/>
      <w:pPr>
        <w:ind w:left="144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259" w:hanging="540"/>
      </w:pPr>
      <w:rPr>
        <w:rFonts w:hint="default"/>
        <w:lang w:val="en-US" w:eastAsia="en-US" w:bidi="ar-SA"/>
      </w:rPr>
    </w:lvl>
    <w:lvl w:ilvl="4">
      <w:numFmt w:val="bullet"/>
      <w:lvlText w:val="•"/>
      <w:lvlJc w:val="left"/>
      <w:pPr>
        <w:ind w:left="3865" w:hanging="540"/>
      </w:pPr>
      <w:rPr>
        <w:rFonts w:hint="default"/>
        <w:lang w:val="en-US" w:eastAsia="en-US" w:bidi="ar-SA"/>
      </w:rPr>
    </w:lvl>
    <w:lvl w:ilvl="5">
      <w:numFmt w:val="bullet"/>
      <w:lvlText w:val="•"/>
      <w:lvlJc w:val="left"/>
      <w:pPr>
        <w:ind w:left="4472" w:hanging="540"/>
      </w:pPr>
      <w:rPr>
        <w:rFonts w:hint="default"/>
        <w:lang w:val="en-US" w:eastAsia="en-US" w:bidi="ar-SA"/>
      </w:rPr>
    </w:lvl>
    <w:lvl w:ilvl="6">
      <w:numFmt w:val="bullet"/>
      <w:lvlText w:val="•"/>
      <w:lvlJc w:val="left"/>
      <w:pPr>
        <w:ind w:left="5078" w:hanging="540"/>
      </w:pPr>
      <w:rPr>
        <w:rFonts w:hint="default"/>
        <w:lang w:val="en-US" w:eastAsia="en-US" w:bidi="ar-SA"/>
      </w:rPr>
    </w:lvl>
    <w:lvl w:ilvl="7">
      <w:numFmt w:val="bullet"/>
      <w:lvlText w:val="•"/>
      <w:lvlJc w:val="left"/>
      <w:pPr>
        <w:ind w:left="5684" w:hanging="540"/>
      </w:pPr>
      <w:rPr>
        <w:rFonts w:hint="default"/>
        <w:lang w:val="en-US" w:eastAsia="en-US" w:bidi="ar-SA"/>
      </w:rPr>
    </w:lvl>
    <w:lvl w:ilvl="8">
      <w:numFmt w:val="bullet"/>
      <w:lvlText w:val="•"/>
      <w:lvlJc w:val="left"/>
      <w:pPr>
        <w:ind w:left="6291" w:hanging="540"/>
      </w:pPr>
      <w:rPr>
        <w:rFonts w:hint="default"/>
        <w:lang w:val="en-US" w:eastAsia="en-US" w:bidi="ar-SA"/>
      </w:rPr>
    </w:lvl>
  </w:abstractNum>
  <w:abstractNum w:abstractNumId="15" w15:restartNumberingAfterBreak="0">
    <w:nsid w:val="14EE2EED"/>
    <w:multiLevelType w:val="hybridMultilevel"/>
    <w:tmpl w:val="EA58E1F4"/>
    <w:lvl w:ilvl="0" w:tplc="0CC8D992">
      <w:start w:val="1"/>
      <w:numFmt w:val="upperLetter"/>
      <w:lvlText w:val="%1."/>
      <w:lvlJc w:val="left"/>
      <w:pPr>
        <w:ind w:left="386" w:hanging="289"/>
      </w:pPr>
      <w:rPr>
        <w:rFonts w:ascii="Times New Roman" w:eastAsia="Times New Roman" w:hAnsi="Times New Roman" w:cs="Times New Roman" w:hint="default"/>
        <w:b w:val="0"/>
        <w:bCs w:val="0"/>
        <w:i/>
        <w:iCs/>
        <w:spacing w:val="0"/>
        <w:w w:val="99"/>
        <w:sz w:val="20"/>
        <w:szCs w:val="20"/>
        <w:lang w:val="en-US" w:eastAsia="en-US" w:bidi="ar-SA"/>
      </w:rPr>
    </w:lvl>
    <w:lvl w:ilvl="1" w:tplc="5806684C">
      <w:numFmt w:val="bullet"/>
      <w:lvlText w:val="•"/>
      <w:lvlJc w:val="left"/>
      <w:pPr>
        <w:ind w:left="858" w:hanging="289"/>
      </w:pPr>
      <w:rPr>
        <w:lang w:val="en-US" w:eastAsia="en-US" w:bidi="ar-SA"/>
      </w:rPr>
    </w:lvl>
    <w:lvl w:ilvl="2" w:tplc="A14449CC">
      <w:numFmt w:val="bullet"/>
      <w:lvlText w:val="•"/>
      <w:lvlJc w:val="left"/>
      <w:pPr>
        <w:ind w:left="1336" w:hanging="289"/>
      </w:pPr>
      <w:rPr>
        <w:lang w:val="en-US" w:eastAsia="en-US" w:bidi="ar-SA"/>
      </w:rPr>
    </w:lvl>
    <w:lvl w:ilvl="3" w:tplc="71624D3E">
      <w:numFmt w:val="bullet"/>
      <w:lvlText w:val="•"/>
      <w:lvlJc w:val="left"/>
      <w:pPr>
        <w:ind w:left="1815" w:hanging="289"/>
      </w:pPr>
      <w:rPr>
        <w:lang w:val="en-US" w:eastAsia="en-US" w:bidi="ar-SA"/>
      </w:rPr>
    </w:lvl>
    <w:lvl w:ilvl="4" w:tplc="CD746ACA">
      <w:numFmt w:val="bullet"/>
      <w:lvlText w:val="•"/>
      <w:lvlJc w:val="left"/>
      <w:pPr>
        <w:ind w:left="2293" w:hanging="289"/>
      </w:pPr>
      <w:rPr>
        <w:lang w:val="en-US" w:eastAsia="en-US" w:bidi="ar-SA"/>
      </w:rPr>
    </w:lvl>
    <w:lvl w:ilvl="5" w:tplc="60BA30E6">
      <w:numFmt w:val="bullet"/>
      <w:lvlText w:val="•"/>
      <w:lvlJc w:val="left"/>
      <w:pPr>
        <w:ind w:left="2771" w:hanging="289"/>
      </w:pPr>
      <w:rPr>
        <w:lang w:val="en-US" w:eastAsia="en-US" w:bidi="ar-SA"/>
      </w:rPr>
    </w:lvl>
    <w:lvl w:ilvl="6" w:tplc="3782E6B0">
      <w:numFmt w:val="bullet"/>
      <w:lvlText w:val="•"/>
      <w:lvlJc w:val="left"/>
      <w:pPr>
        <w:ind w:left="3250" w:hanging="289"/>
      </w:pPr>
      <w:rPr>
        <w:lang w:val="en-US" w:eastAsia="en-US" w:bidi="ar-SA"/>
      </w:rPr>
    </w:lvl>
    <w:lvl w:ilvl="7" w:tplc="78EC66C6">
      <w:numFmt w:val="bullet"/>
      <w:lvlText w:val="•"/>
      <w:lvlJc w:val="left"/>
      <w:pPr>
        <w:ind w:left="3728" w:hanging="289"/>
      </w:pPr>
      <w:rPr>
        <w:lang w:val="en-US" w:eastAsia="en-US" w:bidi="ar-SA"/>
      </w:rPr>
    </w:lvl>
    <w:lvl w:ilvl="8" w:tplc="4DD8BB1E">
      <w:numFmt w:val="bullet"/>
      <w:lvlText w:val="•"/>
      <w:lvlJc w:val="left"/>
      <w:pPr>
        <w:ind w:left="4207" w:hanging="289"/>
      </w:pPr>
      <w:rPr>
        <w:lang w:val="en-US" w:eastAsia="en-US" w:bidi="ar-SA"/>
      </w:rPr>
    </w:lvl>
  </w:abstractNum>
  <w:abstractNum w:abstractNumId="16" w15:restartNumberingAfterBreak="0">
    <w:nsid w:val="153A7A4B"/>
    <w:multiLevelType w:val="multilevel"/>
    <w:tmpl w:val="B8089312"/>
    <w:lvl w:ilvl="0">
      <w:start w:val="3"/>
      <w:numFmt w:val="decimal"/>
      <w:lvlText w:val="%1"/>
      <w:lvlJc w:val="left"/>
      <w:pPr>
        <w:ind w:left="808" w:hanging="360"/>
      </w:pPr>
      <w:rPr>
        <w:rFonts w:hint="default"/>
        <w:lang w:val="en-US" w:eastAsia="en-US" w:bidi="ar-SA"/>
      </w:rPr>
    </w:lvl>
    <w:lvl w:ilvl="1">
      <w:start w:val="1"/>
      <w:numFmt w:val="decimal"/>
      <w:lvlText w:val="%1.%2"/>
      <w:lvlJc w:val="left"/>
      <w:pPr>
        <w:ind w:left="80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42"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787" w:hanging="540"/>
      </w:pPr>
      <w:rPr>
        <w:rFonts w:hint="default"/>
        <w:lang w:val="en-US" w:eastAsia="en-US" w:bidi="ar-SA"/>
      </w:rPr>
    </w:lvl>
    <w:lvl w:ilvl="4">
      <w:numFmt w:val="bullet"/>
      <w:lvlText w:val="•"/>
      <w:lvlJc w:val="left"/>
      <w:pPr>
        <w:ind w:left="3461" w:hanging="540"/>
      </w:pPr>
      <w:rPr>
        <w:rFonts w:hint="default"/>
        <w:lang w:val="en-US" w:eastAsia="en-US" w:bidi="ar-SA"/>
      </w:rPr>
    </w:lvl>
    <w:lvl w:ilvl="5">
      <w:numFmt w:val="bullet"/>
      <w:lvlText w:val="•"/>
      <w:lvlJc w:val="left"/>
      <w:pPr>
        <w:ind w:left="4135" w:hanging="540"/>
      </w:pPr>
      <w:rPr>
        <w:rFonts w:hint="default"/>
        <w:lang w:val="en-US" w:eastAsia="en-US" w:bidi="ar-SA"/>
      </w:rPr>
    </w:lvl>
    <w:lvl w:ilvl="6">
      <w:numFmt w:val="bullet"/>
      <w:lvlText w:val="•"/>
      <w:lvlJc w:val="left"/>
      <w:pPr>
        <w:ind w:left="4808" w:hanging="540"/>
      </w:pPr>
      <w:rPr>
        <w:rFonts w:hint="default"/>
        <w:lang w:val="en-US" w:eastAsia="en-US" w:bidi="ar-SA"/>
      </w:rPr>
    </w:lvl>
    <w:lvl w:ilvl="7">
      <w:numFmt w:val="bullet"/>
      <w:lvlText w:val="•"/>
      <w:lvlJc w:val="left"/>
      <w:pPr>
        <w:ind w:left="5482" w:hanging="540"/>
      </w:pPr>
      <w:rPr>
        <w:rFonts w:hint="default"/>
        <w:lang w:val="en-US" w:eastAsia="en-US" w:bidi="ar-SA"/>
      </w:rPr>
    </w:lvl>
    <w:lvl w:ilvl="8">
      <w:numFmt w:val="bullet"/>
      <w:lvlText w:val="•"/>
      <w:lvlJc w:val="left"/>
      <w:pPr>
        <w:ind w:left="6156" w:hanging="540"/>
      </w:pPr>
      <w:rPr>
        <w:rFonts w:hint="default"/>
        <w:lang w:val="en-US" w:eastAsia="en-US" w:bidi="ar-SA"/>
      </w:rPr>
    </w:lvl>
  </w:abstractNum>
  <w:abstractNum w:abstractNumId="17" w15:restartNumberingAfterBreak="0">
    <w:nsid w:val="15E6420D"/>
    <w:multiLevelType w:val="hybridMultilevel"/>
    <w:tmpl w:val="65909F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8287592"/>
    <w:multiLevelType w:val="multilevel"/>
    <w:tmpl w:val="702813BE"/>
    <w:lvl w:ilvl="0">
      <w:start w:val="6"/>
      <w:numFmt w:val="decimal"/>
      <w:lvlText w:val="%1"/>
      <w:lvlJc w:val="left"/>
      <w:pPr>
        <w:ind w:left="1188" w:hanging="480"/>
      </w:pPr>
      <w:rPr>
        <w:rFonts w:hint="default"/>
        <w:lang w:val="en-US" w:eastAsia="en-US" w:bidi="ar-SA"/>
      </w:rPr>
    </w:lvl>
    <w:lvl w:ilvl="1">
      <w:start w:val="1"/>
      <w:numFmt w:val="decimal"/>
      <w:lvlText w:val="%1.%2"/>
      <w:lvlJc w:val="left"/>
      <w:pPr>
        <w:ind w:left="1188" w:hanging="480"/>
      </w:pPr>
      <w:rPr>
        <w:rFonts w:hint="default"/>
        <w:spacing w:val="0"/>
        <w:w w:val="99"/>
        <w:lang w:val="en-US" w:eastAsia="en-US" w:bidi="ar-SA"/>
      </w:rPr>
    </w:lvl>
    <w:lvl w:ilvl="2">
      <w:start w:val="1"/>
      <w:numFmt w:val="decimal"/>
      <w:lvlText w:val="%1.%2.%3"/>
      <w:lvlJc w:val="left"/>
      <w:pPr>
        <w:ind w:left="1340" w:hanging="632"/>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181" w:hanging="360"/>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3793" w:hanging="360"/>
      </w:pPr>
      <w:rPr>
        <w:rFonts w:hint="default"/>
        <w:lang w:val="en-US" w:eastAsia="en-US" w:bidi="ar-SA"/>
      </w:rPr>
    </w:lvl>
    <w:lvl w:ilvl="5">
      <w:numFmt w:val="bullet"/>
      <w:lvlText w:val="•"/>
      <w:lvlJc w:val="left"/>
      <w:pPr>
        <w:ind w:left="4980" w:hanging="360"/>
      </w:pPr>
      <w:rPr>
        <w:rFonts w:hint="default"/>
        <w:lang w:val="en-US" w:eastAsia="en-US" w:bidi="ar-SA"/>
      </w:rPr>
    </w:lvl>
    <w:lvl w:ilvl="6">
      <w:numFmt w:val="bullet"/>
      <w:lvlText w:val="•"/>
      <w:lvlJc w:val="left"/>
      <w:pPr>
        <w:ind w:left="6167" w:hanging="360"/>
      </w:pPr>
      <w:rPr>
        <w:rFonts w:hint="default"/>
        <w:lang w:val="en-US" w:eastAsia="en-US" w:bidi="ar-SA"/>
      </w:rPr>
    </w:lvl>
    <w:lvl w:ilvl="7">
      <w:numFmt w:val="bullet"/>
      <w:lvlText w:val="•"/>
      <w:lvlJc w:val="left"/>
      <w:pPr>
        <w:ind w:left="7354" w:hanging="360"/>
      </w:pPr>
      <w:rPr>
        <w:rFonts w:hint="default"/>
        <w:lang w:val="en-US" w:eastAsia="en-US" w:bidi="ar-SA"/>
      </w:rPr>
    </w:lvl>
    <w:lvl w:ilvl="8">
      <w:numFmt w:val="bullet"/>
      <w:lvlText w:val="•"/>
      <w:lvlJc w:val="left"/>
      <w:pPr>
        <w:ind w:left="8541" w:hanging="360"/>
      </w:pPr>
      <w:rPr>
        <w:rFonts w:hint="default"/>
        <w:lang w:val="en-US" w:eastAsia="en-US" w:bidi="ar-SA"/>
      </w:rPr>
    </w:lvl>
  </w:abstractNum>
  <w:abstractNum w:abstractNumId="19" w15:restartNumberingAfterBreak="0">
    <w:nsid w:val="185A6358"/>
    <w:multiLevelType w:val="hybridMultilevel"/>
    <w:tmpl w:val="E6469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B01266C"/>
    <w:multiLevelType w:val="multilevel"/>
    <w:tmpl w:val="4E6006BE"/>
    <w:lvl w:ilvl="0">
      <w:start w:val="1"/>
      <w:numFmt w:val="decimal"/>
      <w:lvlText w:val="%1"/>
      <w:lvlJc w:val="left"/>
      <w:pPr>
        <w:ind w:left="808" w:hanging="360"/>
      </w:pPr>
      <w:rPr>
        <w:rFonts w:hint="default"/>
        <w:lang w:val="en-US" w:eastAsia="en-US" w:bidi="ar-SA"/>
      </w:rPr>
    </w:lvl>
    <w:lvl w:ilvl="1">
      <w:start w:val="1"/>
      <w:numFmt w:val="decimal"/>
      <w:lvlText w:val="%1.%2"/>
      <w:lvlJc w:val="left"/>
      <w:pPr>
        <w:ind w:left="80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622"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27" w:hanging="721"/>
      </w:pPr>
      <w:rPr>
        <w:rFonts w:hint="default"/>
        <w:lang w:val="en-US" w:eastAsia="en-US" w:bidi="ar-SA"/>
      </w:rPr>
    </w:lvl>
    <w:lvl w:ilvl="4">
      <w:numFmt w:val="bullet"/>
      <w:lvlText w:val="•"/>
      <w:lvlJc w:val="left"/>
      <w:pPr>
        <w:ind w:left="3581" w:hanging="721"/>
      </w:pPr>
      <w:rPr>
        <w:rFonts w:hint="default"/>
        <w:lang w:val="en-US" w:eastAsia="en-US" w:bidi="ar-SA"/>
      </w:rPr>
    </w:lvl>
    <w:lvl w:ilvl="5">
      <w:numFmt w:val="bullet"/>
      <w:lvlText w:val="•"/>
      <w:lvlJc w:val="left"/>
      <w:pPr>
        <w:ind w:left="4235" w:hanging="721"/>
      </w:pPr>
      <w:rPr>
        <w:rFonts w:hint="default"/>
        <w:lang w:val="en-US" w:eastAsia="en-US" w:bidi="ar-SA"/>
      </w:rPr>
    </w:lvl>
    <w:lvl w:ilvl="6">
      <w:numFmt w:val="bullet"/>
      <w:lvlText w:val="•"/>
      <w:lvlJc w:val="left"/>
      <w:pPr>
        <w:ind w:left="4888" w:hanging="721"/>
      </w:pPr>
      <w:rPr>
        <w:rFonts w:hint="default"/>
        <w:lang w:val="en-US" w:eastAsia="en-US" w:bidi="ar-SA"/>
      </w:rPr>
    </w:lvl>
    <w:lvl w:ilvl="7">
      <w:numFmt w:val="bullet"/>
      <w:lvlText w:val="•"/>
      <w:lvlJc w:val="left"/>
      <w:pPr>
        <w:ind w:left="5542" w:hanging="721"/>
      </w:pPr>
      <w:rPr>
        <w:rFonts w:hint="default"/>
        <w:lang w:val="en-US" w:eastAsia="en-US" w:bidi="ar-SA"/>
      </w:rPr>
    </w:lvl>
    <w:lvl w:ilvl="8">
      <w:numFmt w:val="bullet"/>
      <w:lvlText w:val="•"/>
      <w:lvlJc w:val="left"/>
      <w:pPr>
        <w:ind w:left="6196" w:hanging="721"/>
      </w:pPr>
      <w:rPr>
        <w:rFonts w:hint="default"/>
        <w:lang w:val="en-US" w:eastAsia="en-US" w:bidi="ar-SA"/>
      </w:rPr>
    </w:lvl>
  </w:abstractNum>
  <w:abstractNum w:abstractNumId="21" w15:restartNumberingAfterBreak="0">
    <w:nsid w:val="1BC74A1E"/>
    <w:multiLevelType w:val="multilevel"/>
    <w:tmpl w:val="438002C4"/>
    <w:lvl w:ilvl="0">
      <w:start w:val="1"/>
      <w:numFmt w:val="decimal"/>
      <w:lvlText w:val="%1"/>
      <w:lvlJc w:val="left"/>
      <w:pPr>
        <w:ind w:left="808" w:hanging="360"/>
      </w:pPr>
      <w:rPr>
        <w:rFonts w:hint="default"/>
        <w:lang w:val="en-US" w:eastAsia="en-US" w:bidi="ar-SA"/>
      </w:rPr>
    </w:lvl>
    <w:lvl w:ilvl="1">
      <w:start w:val="1"/>
      <w:numFmt w:val="decimal"/>
      <w:lvlText w:val="%1.%2"/>
      <w:lvlJc w:val="left"/>
      <w:pPr>
        <w:ind w:left="80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40" w:hanging="360"/>
      </w:pPr>
      <w:rPr>
        <w:rFonts w:hint="default"/>
        <w:lang w:val="en-US" w:eastAsia="en-US" w:bidi="ar-SA"/>
      </w:rPr>
    </w:lvl>
    <w:lvl w:ilvl="3">
      <w:numFmt w:val="bullet"/>
      <w:lvlText w:val="•"/>
      <w:lvlJc w:val="left"/>
      <w:pPr>
        <w:ind w:left="2811" w:hanging="360"/>
      </w:pPr>
      <w:rPr>
        <w:rFonts w:hint="default"/>
        <w:lang w:val="en-US" w:eastAsia="en-US" w:bidi="ar-SA"/>
      </w:rPr>
    </w:lvl>
    <w:lvl w:ilvl="4">
      <w:numFmt w:val="bullet"/>
      <w:lvlText w:val="•"/>
      <w:lvlJc w:val="left"/>
      <w:pPr>
        <w:ind w:left="3481" w:hanging="360"/>
      </w:pPr>
      <w:rPr>
        <w:rFonts w:hint="default"/>
        <w:lang w:val="en-US" w:eastAsia="en-US" w:bidi="ar-SA"/>
      </w:rPr>
    </w:lvl>
    <w:lvl w:ilvl="5">
      <w:numFmt w:val="bullet"/>
      <w:lvlText w:val="•"/>
      <w:lvlJc w:val="left"/>
      <w:pPr>
        <w:ind w:left="4152" w:hanging="360"/>
      </w:pPr>
      <w:rPr>
        <w:rFonts w:hint="default"/>
        <w:lang w:val="en-US" w:eastAsia="en-US" w:bidi="ar-SA"/>
      </w:rPr>
    </w:lvl>
    <w:lvl w:ilvl="6">
      <w:numFmt w:val="bullet"/>
      <w:lvlText w:val="•"/>
      <w:lvlJc w:val="left"/>
      <w:pPr>
        <w:ind w:left="4822" w:hanging="360"/>
      </w:pPr>
      <w:rPr>
        <w:rFonts w:hint="default"/>
        <w:lang w:val="en-US" w:eastAsia="en-US" w:bidi="ar-SA"/>
      </w:rPr>
    </w:lvl>
    <w:lvl w:ilvl="7">
      <w:numFmt w:val="bullet"/>
      <w:lvlText w:val="•"/>
      <w:lvlJc w:val="left"/>
      <w:pPr>
        <w:ind w:left="5492" w:hanging="360"/>
      </w:pPr>
      <w:rPr>
        <w:rFonts w:hint="default"/>
        <w:lang w:val="en-US" w:eastAsia="en-US" w:bidi="ar-SA"/>
      </w:rPr>
    </w:lvl>
    <w:lvl w:ilvl="8">
      <w:numFmt w:val="bullet"/>
      <w:lvlText w:val="•"/>
      <w:lvlJc w:val="left"/>
      <w:pPr>
        <w:ind w:left="6163" w:hanging="360"/>
      </w:pPr>
      <w:rPr>
        <w:rFonts w:hint="default"/>
        <w:lang w:val="en-US" w:eastAsia="en-US" w:bidi="ar-SA"/>
      </w:rPr>
    </w:lvl>
  </w:abstractNum>
  <w:abstractNum w:abstractNumId="22" w15:restartNumberingAfterBreak="0">
    <w:nsid w:val="1E276A20"/>
    <w:multiLevelType w:val="hybridMultilevel"/>
    <w:tmpl w:val="7F1A697E"/>
    <w:lvl w:ilvl="0" w:tplc="4009000B">
      <w:start w:val="1"/>
      <w:numFmt w:val="bullet"/>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1FA36CD9"/>
    <w:multiLevelType w:val="multilevel"/>
    <w:tmpl w:val="0916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0466A0"/>
    <w:multiLevelType w:val="hybridMultilevel"/>
    <w:tmpl w:val="B39A905E"/>
    <w:lvl w:ilvl="0" w:tplc="DA2C6BB4">
      <w:start w:val="1"/>
      <w:numFmt w:val="decimal"/>
      <w:lvlText w:val="%1."/>
      <w:lvlJc w:val="left"/>
      <w:pPr>
        <w:ind w:left="118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140B6D0">
      <w:numFmt w:val="bullet"/>
      <w:lvlText w:val="•"/>
      <w:lvlJc w:val="left"/>
      <w:pPr>
        <w:ind w:left="2153" w:hanging="360"/>
      </w:pPr>
      <w:rPr>
        <w:rFonts w:hint="default"/>
        <w:lang w:val="en-US" w:eastAsia="en-US" w:bidi="ar-SA"/>
      </w:rPr>
    </w:lvl>
    <w:lvl w:ilvl="2" w:tplc="CDDC27BC">
      <w:numFmt w:val="bullet"/>
      <w:lvlText w:val="•"/>
      <w:lvlJc w:val="left"/>
      <w:pPr>
        <w:ind w:left="3127" w:hanging="360"/>
      </w:pPr>
      <w:rPr>
        <w:rFonts w:hint="default"/>
        <w:lang w:val="en-US" w:eastAsia="en-US" w:bidi="ar-SA"/>
      </w:rPr>
    </w:lvl>
    <w:lvl w:ilvl="3" w:tplc="D898EA2E">
      <w:numFmt w:val="bullet"/>
      <w:lvlText w:val="•"/>
      <w:lvlJc w:val="left"/>
      <w:pPr>
        <w:ind w:left="4100" w:hanging="360"/>
      </w:pPr>
      <w:rPr>
        <w:rFonts w:hint="default"/>
        <w:lang w:val="en-US" w:eastAsia="en-US" w:bidi="ar-SA"/>
      </w:rPr>
    </w:lvl>
    <w:lvl w:ilvl="4" w:tplc="A54A9C5E">
      <w:numFmt w:val="bullet"/>
      <w:lvlText w:val="•"/>
      <w:lvlJc w:val="left"/>
      <w:pPr>
        <w:ind w:left="5074" w:hanging="360"/>
      </w:pPr>
      <w:rPr>
        <w:rFonts w:hint="default"/>
        <w:lang w:val="en-US" w:eastAsia="en-US" w:bidi="ar-SA"/>
      </w:rPr>
    </w:lvl>
    <w:lvl w:ilvl="5" w:tplc="4AEEE92E">
      <w:numFmt w:val="bullet"/>
      <w:lvlText w:val="•"/>
      <w:lvlJc w:val="left"/>
      <w:pPr>
        <w:ind w:left="6047" w:hanging="360"/>
      </w:pPr>
      <w:rPr>
        <w:rFonts w:hint="default"/>
        <w:lang w:val="en-US" w:eastAsia="en-US" w:bidi="ar-SA"/>
      </w:rPr>
    </w:lvl>
    <w:lvl w:ilvl="6" w:tplc="3F364F90">
      <w:numFmt w:val="bullet"/>
      <w:lvlText w:val="•"/>
      <w:lvlJc w:val="left"/>
      <w:pPr>
        <w:ind w:left="7021" w:hanging="360"/>
      </w:pPr>
      <w:rPr>
        <w:rFonts w:hint="default"/>
        <w:lang w:val="en-US" w:eastAsia="en-US" w:bidi="ar-SA"/>
      </w:rPr>
    </w:lvl>
    <w:lvl w:ilvl="7" w:tplc="C93A6CE2">
      <w:numFmt w:val="bullet"/>
      <w:lvlText w:val="•"/>
      <w:lvlJc w:val="left"/>
      <w:pPr>
        <w:ind w:left="7994" w:hanging="360"/>
      </w:pPr>
      <w:rPr>
        <w:rFonts w:hint="default"/>
        <w:lang w:val="en-US" w:eastAsia="en-US" w:bidi="ar-SA"/>
      </w:rPr>
    </w:lvl>
    <w:lvl w:ilvl="8" w:tplc="B2B0A97C">
      <w:numFmt w:val="bullet"/>
      <w:lvlText w:val="•"/>
      <w:lvlJc w:val="left"/>
      <w:pPr>
        <w:ind w:left="8968" w:hanging="360"/>
      </w:pPr>
      <w:rPr>
        <w:rFonts w:hint="default"/>
        <w:lang w:val="en-US" w:eastAsia="en-US" w:bidi="ar-SA"/>
      </w:rPr>
    </w:lvl>
  </w:abstractNum>
  <w:abstractNum w:abstractNumId="25" w15:restartNumberingAfterBreak="0">
    <w:nsid w:val="20285D11"/>
    <w:multiLevelType w:val="multilevel"/>
    <w:tmpl w:val="1B9A4FF6"/>
    <w:lvl w:ilvl="0">
      <w:start w:val="6"/>
      <w:numFmt w:val="decimal"/>
      <w:lvlText w:val="%1"/>
      <w:lvlJc w:val="left"/>
      <w:pPr>
        <w:ind w:left="560" w:hanging="560"/>
      </w:pPr>
      <w:rPr>
        <w:rFonts w:hint="default"/>
      </w:rPr>
    </w:lvl>
    <w:lvl w:ilvl="1">
      <w:start w:val="2"/>
      <w:numFmt w:val="decimal"/>
      <w:lvlText w:val="%1.%2"/>
      <w:lvlJc w:val="left"/>
      <w:pPr>
        <w:ind w:left="1123" w:hanging="560"/>
      </w:pPr>
      <w:rPr>
        <w:rFonts w:hint="default"/>
      </w:rPr>
    </w:lvl>
    <w:lvl w:ilvl="2">
      <w:start w:val="1"/>
      <w:numFmt w:val="decimal"/>
      <w:lvlText w:val="%1.%2.%3"/>
      <w:lvlJc w:val="left"/>
      <w:pPr>
        <w:ind w:left="1846" w:hanging="720"/>
      </w:pPr>
      <w:rPr>
        <w:rFonts w:hint="default"/>
      </w:rPr>
    </w:lvl>
    <w:lvl w:ilvl="3">
      <w:start w:val="1"/>
      <w:numFmt w:val="decimal"/>
      <w:lvlText w:val="%1.%2.%3.%4"/>
      <w:lvlJc w:val="left"/>
      <w:pPr>
        <w:ind w:left="2769" w:hanging="1080"/>
      </w:pPr>
      <w:rPr>
        <w:rFonts w:hint="default"/>
      </w:rPr>
    </w:lvl>
    <w:lvl w:ilvl="4">
      <w:start w:val="1"/>
      <w:numFmt w:val="decimal"/>
      <w:lvlText w:val="%1.%2.%3.%4.%5"/>
      <w:lvlJc w:val="left"/>
      <w:pPr>
        <w:ind w:left="3332" w:hanging="1080"/>
      </w:pPr>
      <w:rPr>
        <w:rFonts w:hint="default"/>
      </w:rPr>
    </w:lvl>
    <w:lvl w:ilvl="5">
      <w:start w:val="1"/>
      <w:numFmt w:val="decimal"/>
      <w:lvlText w:val="%1.%2.%3.%4.%5.%6"/>
      <w:lvlJc w:val="left"/>
      <w:pPr>
        <w:ind w:left="4255" w:hanging="1440"/>
      </w:pPr>
      <w:rPr>
        <w:rFonts w:hint="default"/>
      </w:rPr>
    </w:lvl>
    <w:lvl w:ilvl="6">
      <w:start w:val="1"/>
      <w:numFmt w:val="decimal"/>
      <w:lvlText w:val="%1.%2.%3.%4.%5.%6.%7"/>
      <w:lvlJc w:val="left"/>
      <w:pPr>
        <w:ind w:left="4818" w:hanging="1440"/>
      </w:pPr>
      <w:rPr>
        <w:rFonts w:hint="default"/>
      </w:rPr>
    </w:lvl>
    <w:lvl w:ilvl="7">
      <w:start w:val="1"/>
      <w:numFmt w:val="decimal"/>
      <w:lvlText w:val="%1.%2.%3.%4.%5.%6.%7.%8"/>
      <w:lvlJc w:val="left"/>
      <w:pPr>
        <w:ind w:left="5741" w:hanging="1800"/>
      </w:pPr>
      <w:rPr>
        <w:rFonts w:hint="default"/>
      </w:rPr>
    </w:lvl>
    <w:lvl w:ilvl="8">
      <w:start w:val="1"/>
      <w:numFmt w:val="decimal"/>
      <w:lvlText w:val="%1.%2.%3.%4.%5.%6.%7.%8.%9"/>
      <w:lvlJc w:val="left"/>
      <w:pPr>
        <w:ind w:left="6664" w:hanging="2160"/>
      </w:pPr>
      <w:rPr>
        <w:rFonts w:hint="default"/>
      </w:rPr>
    </w:lvl>
  </w:abstractNum>
  <w:abstractNum w:abstractNumId="26" w15:restartNumberingAfterBreak="0">
    <w:nsid w:val="20645CA5"/>
    <w:multiLevelType w:val="multilevel"/>
    <w:tmpl w:val="E6D067A8"/>
    <w:lvl w:ilvl="0">
      <w:start w:val="4"/>
      <w:numFmt w:val="decimal"/>
      <w:lvlText w:val="%1"/>
      <w:lvlJc w:val="left"/>
      <w:pPr>
        <w:ind w:left="1188" w:hanging="480"/>
      </w:pPr>
      <w:rPr>
        <w:rFonts w:hint="default"/>
        <w:lang w:val="en-US" w:eastAsia="en-US" w:bidi="ar-SA"/>
      </w:rPr>
    </w:lvl>
    <w:lvl w:ilvl="1">
      <w:start w:val="1"/>
      <w:numFmt w:val="decimal"/>
      <w:lvlText w:val="%1.%2"/>
      <w:lvlJc w:val="left"/>
      <w:pPr>
        <w:ind w:left="1188"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452" w:hanging="631"/>
        <w:jc w:val="right"/>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181" w:hanging="360"/>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3823" w:hanging="360"/>
      </w:pPr>
      <w:rPr>
        <w:rFonts w:hint="default"/>
        <w:lang w:val="en-US" w:eastAsia="en-US" w:bidi="ar-SA"/>
      </w:rPr>
    </w:lvl>
    <w:lvl w:ilvl="5">
      <w:numFmt w:val="bullet"/>
      <w:lvlText w:val="•"/>
      <w:lvlJc w:val="left"/>
      <w:pPr>
        <w:ind w:left="5005" w:hanging="360"/>
      </w:pPr>
      <w:rPr>
        <w:rFonts w:hint="default"/>
        <w:lang w:val="en-US" w:eastAsia="en-US" w:bidi="ar-SA"/>
      </w:rPr>
    </w:lvl>
    <w:lvl w:ilvl="6">
      <w:numFmt w:val="bullet"/>
      <w:lvlText w:val="•"/>
      <w:lvlJc w:val="left"/>
      <w:pPr>
        <w:ind w:left="6187" w:hanging="360"/>
      </w:pPr>
      <w:rPr>
        <w:rFonts w:hint="default"/>
        <w:lang w:val="en-US" w:eastAsia="en-US" w:bidi="ar-SA"/>
      </w:rPr>
    </w:lvl>
    <w:lvl w:ilvl="7">
      <w:numFmt w:val="bullet"/>
      <w:lvlText w:val="•"/>
      <w:lvlJc w:val="left"/>
      <w:pPr>
        <w:ind w:left="7369" w:hanging="360"/>
      </w:pPr>
      <w:rPr>
        <w:rFonts w:hint="default"/>
        <w:lang w:val="en-US" w:eastAsia="en-US" w:bidi="ar-SA"/>
      </w:rPr>
    </w:lvl>
    <w:lvl w:ilvl="8">
      <w:numFmt w:val="bullet"/>
      <w:lvlText w:val="•"/>
      <w:lvlJc w:val="left"/>
      <w:pPr>
        <w:ind w:left="8551" w:hanging="360"/>
      </w:pPr>
      <w:rPr>
        <w:rFonts w:hint="default"/>
        <w:lang w:val="en-US" w:eastAsia="en-US" w:bidi="ar-SA"/>
      </w:rPr>
    </w:lvl>
  </w:abstractNum>
  <w:abstractNum w:abstractNumId="27" w15:restartNumberingAfterBreak="0">
    <w:nsid w:val="20755AE0"/>
    <w:multiLevelType w:val="multilevel"/>
    <w:tmpl w:val="7AE28B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AF17B0"/>
    <w:multiLevelType w:val="hybridMultilevel"/>
    <w:tmpl w:val="D9D2FA1A"/>
    <w:lvl w:ilvl="0" w:tplc="815C2C3E">
      <w:numFmt w:val="bullet"/>
      <w:lvlText w:val=""/>
      <w:lvlJc w:val="left"/>
      <w:pPr>
        <w:ind w:left="1181" w:hanging="360"/>
      </w:pPr>
      <w:rPr>
        <w:rFonts w:ascii="Wingdings" w:eastAsia="Wingdings" w:hAnsi="Wingdings" w:cs="Wingdings" w:hint="default"/>
        <w:b w:val="0"/>
        <w:bCs w:val="0"/>
        <w:i w:val="0"/>
        <w:iCs w:val="0"/>
        <w:spacing w:val="0"/>
        <w:w w:val="99"/>
        <w:sz w:val="20"/>
        <w:szCs w:val="20"/>
        <w:lang w:val="en-US" w:eastAsia="en-US" w:bidi="ar-SA"/>
      </w:rPr>
    </w:lvl>
    <w:lvl w:ilvl="1" w:tplc="B5449D5C">
      <w:numFmt w:val="bullet"/>
      <w:lvlText w:val="•"/>
      <w:lvlJc w:val="left"/>
      <w:pPr>
        <w:ind w:left="2153" w:hanging="360"/>
      </w:pPr>
      <w:rPr>
        <w:rFonts w:hint="default"/>
        <w:lang w:val="en-US" w:eastAsia="en-US" w:bidi="ar-SA"/>
      </w:rPr>
    </w:lvl>
    <w:lvl w:ilvl="2" w:tplc="722EDFAC">
      <w:numFmt w:val="bullet"/>
      <w:lvlText w:val="•"/>
      <w:lvlJc w:val="left"/>
      <w:pPr>
        <w:ind w:left="3127" w:hanging="360"/>
      </w:pPr>
      <w:rPr>
        <w:rFonts w:hint="default"/>
        <w:lang w:val="en-US" w:eastAsia="en-US" w:bidi="ar-SA"/>
      </w:rPr>
    </w:lvl>
    <w:lvl w:ilvl="3" w:tplc="8C38B978">
      <w:numFmt w:val="bullet"/>
      <w:lvlText w:val="•"/>
      <w:lvlJc w:val="left"/>
      <w:pPr>
        <w:ind w:left="4100" w:hanging="360"/>
      </w:pPr>
      <w:rPr>
        <w:rFonts w:hint="default"/>
        <w:lang w:val="en-US" w:eastAsia="en-US" w:bidi="ar-SA"/>
      </w:rPr>
    </w:lvl>
    <w:lvl w:ilvl="4" w:tplc="A7029590">
      <w:numFmt w:val="bullet"/>
      <w:lvlText w:val="•"/>
      <w:lvlJc w:val="left"/>
      <w:pPr>
        <w:ind w:left="5074" w:hanging="360"/>
      </w:pPr>
      <w:rPr>
        <w:rFonts w:hint="default"/>
        <w:lang w:val="en-US" w:eastAsia="en-US" w:bidi="ar-SA"/>
      </w:rPr>
    </w:lvl>
    <w:lvl w:ilvl="5" w:tplc="38F68684">
      <w:numFmt w:val="bullet"/>
      <w:lvlText w:val="•"/>
      <w:lvlJc w:val="left"/>
      <w:pPr>
        <w:ind w:left="6047" w:hanging="360"/>
      </w:pPr>
      <w:rPr>
        <w:rFonts w:hint="default"/>
        <w:lang w:val="en-US" w:eastAsia="en-US" w:bidi="ar-SA"/>
      </w:rPr>
    </w:lvl>
    <w:lvl w:ilvl="6" w:tplc="DDE8976E">
      <w:numFmt w:val="bullet"/>
      <w:lvlText w:val="•"/>
      <w:lvlJc w:val="left"/>
      <w:pPr>
        <w:ind w:left="7021" w:hanging="360"/>
      </w:pPr>
      <w:rPr>
        <w:rFonts w:hint="default"/>
        <w:lang w:val="en-US" w:eastAsia="en-US" w:bidi="ar-SA"/>
      </w:rPr>
    </w:lvl>
    <w:lvl w:ilvl="7" w:tplc="C834312A">
      <w:numFmt w:val="bullet"/>
      <w:lvlText w:val="•"/>
      <w:lvlJc w:val="left"/>
      <w:pPr>
        <w:ind w:left="7994" w:hanging="360"/>
      </w:pPr>
      <w:rPr>
        <w:rFonts w:hint="default"/>
        <w:lang w:val="en-US" w:eastAsia="en-US" w:bidi="ar-SA"/>
      </w:rPr>
    </w:lvl>
    <w:lvl w:ilvl="8" w:tplc="9C3AC418">
      <w:numFmt w:val="bullet"/>
      <w:lvlText w:val="•"/>
      <w:lvlJc w:val="left"/>
      <w:pPr>
        <w:ind w:left="8968" w:hanging="360"/>
      </w:pPr>
      <w:rPr>
        <w:rFonts w:hint="default"/>
        <w:lang w:val="en-US" w:eastAsia="en-US" w:bidi="ar-SA"/>
      </w:rPr>
    </w:lvl>
  </w:abstractNum>
  <w:abstractNum w:abstractNumId="29" w15:restartNumberingAfterBreak="0">
    <w:nsid w:val="21C365ED"/>
    <w:multiLevelType w:val="hybridMultilevel"/>
    <w:tmpl w:val="D9426A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2B95927"/>
    <w:multiLevelType w:val="hybridMultilevel"/>
    <w:tmpl w:val="BAA873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23F76F3A"/>
    <w:multiLevelType w:val="multilevel"/>
    <w:tmpl w:val="8738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02187E"/>
    <w:multiLevelType w:val="hybridMultilevel"/>
    <w:tmpl w:val="9286A38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255B50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6BC3420"/>
    <w:multiLevelType w:val="multilevel"/>
    <w:tmpl w:val="F5DA38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755F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286E3BFB"/>
    <w:multiLevelType w:val="hybridMultilevel"/>
    <w:tmpl w:val="360A6B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9886E9C"/>
    <w:multiLevelType w:val="multilevel"/>
    <w:tmpl w:val="70F8538C"/>
    <w:lvl w:ilvl="0">
      <w:start w:val="5"/>
      <w:numFmt w:val="decimal"/>
      <w:lvlText w:val="%1"/>
      <w:lvlJc w:val="left"/>
      <w:pPr>
        <w:ind w:left="420" w:hanging="42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4638" w:hanging="1080"/>
      </w:pPr>
      <w:rPr>
        <w:rFonts w:hint="default"/>
      </w:rPr>
    </w:lvl>
    <w:lvl w:ilvl="4">
      <w:start w:val="1"/>
      <w:numFmt w:val="decimal"/>
      <w:lvlText w:val="%1.%2.%3.%4.%5"/>
      <w:lvlJc w:val="left"/>
      <w:pPr>
        <w:ind w:left="6184" w:hanging="1440"/>
      </w:pPr>
      <w:rPr>
        <w:rFonts w:hint="default"/>
      </w:rPr>
    </w:lvl>
    <w:lvl w:ilvl="5">
      <w:start w:val="1"/>
      <w:numFmt w:val="decimal"/>
      <w:lvlText w:val="%1.%2.%3.%4.%5.%6"/>
      <w:lvlJc w:val="left"/>
      <w:pPr>
        <w:ind w:left="7370" w:hanging="1440"/>
      </w:pPr>
      <w:rPr>
        <w:rFonts w:hint="default"/>
      </w:rPr>
    </w:lvl>
    <w:lvl w:ilvl="6">
      <w:start w:val="1"/>
      <w:numFmt w:val="decimal"/>
      <w:lvlText w:val="%1.%2.%3.%4.%5.%6.%7"/>
      <w:lvlJc w:val="left"/>
      <w:pPr>
        <w:ind w:left="8916" w:hanging="1800"/>
      </w:pPr>
      <w:rPr>
        <w:rFonts w:hint="default"/>
      </w:rPr>
    </w:lvl>
    <w:lvl w:ilvl="7">
      <w:start w:val="1"/>
      <w:numFmt w:val="decimal"/>
      <w:lvlText w:val="%1.%2.%3.%4.%5.%6.%7.%8"/>
      <w:lvlJc w:val="left"/>
      <w:pPr>
        <w:ind w:left="10462" w:hanging="2160"/>
      </w:pPr>
      <w:rPr>
        <w:rFonts w:hint="default"/>
      </w:rPr>
    </w:lvl>
    <w:lvl w:ilvl="8">
      <w:start w:val="1"/>
      <w:numFmt w:val="decimal"/>
      <w:lvlText w:val="%1.%2.%3.%4.%5.%6.%7.%8.%9"/>
      <w:lvlJc w:val="left"/>
      <w:pPr>
        <w:ind w:left="11648" w:hanging="2160"/>
      </w:pPr>
      <w:rPr>
        <w:rFonts w:hint="default"/>
      </w:rPr>
    </w:lvl>
  </w:abstractNum>
  <w:abstractNum w:abstractNumId="38" w15:restartNumberingAfterBreak="0">
    <w:nsid w:val="2ACE6D2B"/>
    <w:multiLevelType w:val="hybridMultilevel"/>
    <w:tmpl w:val="AD9A65D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2B6863F8"/>
    <w:multiLevelType w:val="hybridMultilevel"/>
    <w:tmpl w:val="6574A48C"/>
    <w:lvl w:ilvl="0" w:tplc="102CDE6A">
      <w:start w:val="3"/>
      <w:numFmt w:val="decimal"/>
      <w:lvlText w:val="%1."/>
      <w:lvlJc w:val="left"/>
      <w:pPr>
        <w:ind w:left="1541" w:hanging="360"/>
      </w:pPr>
      <w:rPr>
        <w:rFonts w:hint="default"/>
        <w:b w:val="0"/>
        <w:bCs/>
      </w:rPr>
    </w:lvl>
    <w:lvl w:ilvl="1" w:tplc="40090019" w:tentative="1">
      <w:start w:val="1"/>
      <w:numFmt w:val="lowerLetter"/>
      <w:lvlText w:val="%2."/>
      <w:lvlJc w:val="left"/>
      <w:pPr>
        <w:ind w:left="2261" w:hanging="360"/>
      </w:pPr>
    </w:lvl>
    <w:lvl w:ilvl="2" w:tplc="4009001B" w:tentative="1">
      <w:start w:val="1"/>
      <w:numFmt w:val="lowerRoman"/>
      <w:lvlText w:val="%3."/>
      <w:lvlJc w:val="right"/>
      <w:pPr>
        <w:ind w:left="2981" w:hanging="180"/>
      </w:pPr>
    </w:lvl>
    <w:lvl w:ilvl="3" w:tplc="4009000F" w:tentative="1">
      <w:start w:val="1"/>
      <w:numFmt w:val="decimal"/>
      <w:lvlText w:val="%4."/>
      <w:lvlJc w:val="left"/>
      <w:pPr>
        <w:ind w:left="3701" w:hanging="360"/>
      </w:pPr>
    </w:lvl>
    <w:lvl w:ilvl="4" w:tplc="40090019" w:tentative="1">
      <w:start w:val="1"/>
      <w:numFmt w:val="lowerLetter"/>
      <w:lvlText w:val="%5."/>
      <w:lvlJc w:val="left"/>
      <w:pPr>
        <w:ind w:left="4421" w:hanging="360"/>
      </w:pPr>
    </w:lvl>
    <w:lvl w:ilvl="5" w:tplc="4009001B" w:tentative="1">
      <w:start w:val="1"/>
      <w:numFmt w:val="lowerRoman"/>
      <w:lvlText w:val="%6."/>
      <w:lvlJc w:val="right"/>
      <w:pPr>
        <w:ind w:left="5141" w:hanging="180"/>
      </w:pPr>
    </w:lvl>
    <w:lvl w:ilvl="6" w:tplc="4009000F" w:tentative="1">
      <w:start w:val="1"/>
      <w:numFmt w:val="decimal"/>
      <w:lvlText w:val="%7."/>
      <w:lvlJc w:val="left"/>
      <w:pPr>
        <w:ind w:left="5861" w:hanging="360"/>
      </w:pPr>
    </w:lvl>
    <w:lvl w:ilvl="7" w:tplc="40090019" w:tentative="1">
      <w:start w:val="1"/>
      <w:numFmt w:val="lowerLetter"/>
      <w:lvlText w:val="%8."/>
      <w:lvlJc w:val="left"/>
      <w:pPr>
        <w:ind w:left="6581" w:hanging="360"/>
      </w:pPr>
    </w:lvl>
    <w:lvl w:ilvl="8" w:tplc="4009001B" w:tentative="1">
      <w:start w:val="1"/>
      <w:numFmt w:val="lowerRoman"/>
      <w:lvlText w:val="%9."/>
      <w:lvlJc w:val="right"/>
      <w:pPr>
        <w:ind w:left="7301" w:hanging="180"/>
      </w:pPr>
    </w:lvl>
  </w:abstractNum>
  <w:abstractNum w:abstractNumId="40" w15:restartNumberingAfterBreak="0">
    <w:nsid w:val="2BF45A23"/>
    <w:multiLevelType w:val="multilevel"/>
    <w:tmpl w:val="2BA489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76407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2617844"/>
    <w:multiLevelType w:val="multilevel"/>
    <w:tmpl w:val="1BC4B49A"/>
    <w:lvl w:ilvl="0">
      <w:start w:val="2"/>
      <w:numFmt w:val="decimal"/>
      <w:lvlText w:val="%1"/>
      <w:lvlJc w:val="left"/>
      <w:pPr>
        <w:ind w:left="1188" w:hanging="480"/>
      </w:pPr>
      <w:rPr>
        <w:rFonts w:hint="default"/>
        <w:lang w:val="en-US" w:eastAsia="en-US" w:bidi="ar-SA"/>
      </w:rPr>
    </w:lvl>
    <w:lvl w:ilvl="1">
      <w:start w:val="1"/>
      <w:numFmt w:val="decimal"/>
      <w:lvlText w:val="%1.%2"/>
      <w:lvlJc w:val="left"/>
      <w:pPr>
        <w:ind w:left="1188"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127" w:hanging="480"/>
      </w:pPr>
      <w:rPr>
        <w:rFonts w:hint="default"/>
        <w:lang w:val="en-US" w:eastAsia="en-US" w:bidi="ar-SA"/>
      </w:rPr>
    </w:lvl>
    <w:lvl w:ilvl="3">
      <w:numFmt w:val="bullet"/>
      <w:lvlText w:val="•"/>
      <w:lvlJc w:val="left"/>
      <w:pPr>
        <w:ind w:left="4100" w:hanging="480"/>
      </w:pPr>
      <w:rPr>
        <w:rFonts w:hint="default"/>
        <w:lang w:val="en-US" w:eastAsia="en-US" w:bidi="ar-SA"/>
      </w:rPr>
    </w:lvl>
    <w:lvl w:ilvl="4">
      <w:numFmt w:val="bullet"/>
      <w:lvlText w:val="•"/>
      <w:lvlJc w:val="left"/>
      <w:pPr>
        <w:ind w:left="5074" w:hanging="480"/>
      </w:pPr>
      <w:rPr>
        <w:rFonts w:hint="default"/>
        <w:lang w:val="en-US" w:eastAsia="en-US" w:bidi="ar-SA"/>
      </w:rPr>
    </w:lvl>
    <w:lvl w:ilvl="5">
      <w:numFmt w:val="bullet"/>
      <w:lvlText w:val="•"/>
      <w:lvlJc w:val="left"/>
      <w:pPr>
        <w:ind w:left="6047" w:hanging="480"/>
      </w:pPr>
      <w:rPr>
        <w:rFonts w:hint="default"/>
        <w:lang w:val="en-US" w:eastAsia="en-US" w:bidi="ar-SA"/>
      </w:rPr>
    </w:lvl>
    <w:lvl w:ilvl="6">
      <w:numFmt w:val="bullet"/>
      <w:lvlText w:val="•"/>
      <w:lvlJc w:val="left"/>
      <w:pPr>
        <w:ind w:left="7021" w:hanging="480"/>
      </w:pPr>
      <w:rPr>
        <w:rFonts w:hint="default"/>
        <w:lang w:val="en-US" w:eastAsia="en-US" w:bidi="ar-SA"/>
      </w:rPr>
    </w:lvl>
    <w:lvl w:ilvl="7">
      <w:numFmt w:val="bullet"/>
      <w:lvlText w:val="•"/>
      <w:lvlJc w:val="left"/>
      <w:pPr>
        <w:ind w:left="7994" w:hanging="480"/>
      </w:pPr>
      <w:rPr>
        <w:rFonts w:hint="default"/>
        <w:lang w:val="en-US" w:eastAsia="en-US" w:bidi="ar-SA"/>
      </w:rPr>
    </w:lvl>
    <w:lvl w:ilvl="8">
      <w:numFmt w:val="bullet"/>
      <w:lvlText w:val="•"/>
      <w:lvlJc w:val="left"/>
      <w:pPr>
        <w:ind w:left="8968" w:hanging="480"/>
      </w:pPr>
      <w:rPr>
        <w:rFonts w:hint="default"/>
        <w:lang w:val="en-US" w:eastAsia="en-US" w:bidi="ar-SA"/>
      </w:rPr>
    </w:lvl>
  </w:abstractNum>
  <w:abstractNum w:abstractNumId="43" w15:restartNumberingAfterBreak="0">
    <w:nsid w:val="3416730F"/>
    <w:multiLevelType w:val="multilevel"/>
    <w:tmpl w:val="A1D2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DB2BB6"/>
    <w:multiLevelType w:val="multilevel"/>
    <w:tmpl w:val="F7F070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200DF8"/>
    <w:multiLevelType w:val="hybridMultilevel"/>
    <w:tmpl w:val="44945EE2"/>
    <w:lvl w:ilvl="0" w:tplc="8758D71A">
      <w:numFmt w:val="bullet"/>
      <w:lvlText w:val=""/>
      <w:lvlJc w:val="left"/>
      <w:pPr>
        <w:ind w:left="1181" w:hanging="360"/>
      </w:pPr>
      <w:rPr>
        <w:rFonts w:ascii="Wingdings" w:eastAsia="Wingdings" w:hAnsi="Wingdings" w:cs="Wingdings" w:hint="default"/>
        <w:b w:val="0"/>
        <w:bCs w:val="0"/>
        <w:i w:val="0"/>
        <w:iCs w:val="0"/>
        <w:spacing w:val="0"/>
        <w:w w:val="100"/>
        <w:sz w:val="24"/>
        <w:szCs w:val="24"/>
        <w:lang w:val="en-US" w:eastAsia="en-US" w:bidi="ar-SA"/>
      </w:rPr>
    </w:lvl>
    <w:lvl w:ilvl="1" w:tplc="93BC3DD4">
      <w:numFmt w:val="bullet"/>
      <w:lvlText w:val="•"/>
      <w:lvlJc w:val="left"/>
      <w:pPr>
        <w:ind w:left="2153" w:hanging="360"/>
      </w:pPr>
      <w:rPr>
        <w:rFonts w:hint="default"/>
        <w:lang w:val="en-US" w:eastAsia="en-US" w:bidi="ar-SA"/>
      </w:rPr>
    </w:lvl>
    <w:lvl w:ilvl="2" w:tplc="466CECDE">
      <w:numFmt w:val="bullet"/>
      <w:lvlText w:val="•"/>
      <w:lvlJc w:val="left"/>
      <w:pPr>
        <w:ind w:left="3127" w:hanging="360"/>
      </w:pPr>
      <w:rPr>
        <w:rFonts w:hint="default"/>
        <w:lang w:val="en-US" w:eastAsia="en-US" w:bidi="ar-SA"/>
      </w:rPr>
    </w:lvl>
    <w:lvl w:ilvl="3" w:tplc="C236480E">
      <w:numFmt w:val="bullet"/>
      <w:lvlText w:val="•"/>
      <w:lvlJc w:val="left"/>
      <w:pPr>
        <w:ind w:left="4100" w:hanging="360"/>
      </w:pPr>
      <w:rPr>
        <w:rFonts w:hint="default"/>
        <w:lang w:val="en-US" w:eastAsia="en-US" w:bidi="ar-SA"/>
      </w:rPr>
    </w:lvl>
    <w:lvl w:ilvl="4" w:tplc="92AECBB2">
      <w:numFmt w:val="bullet"/>
      <w:lvlText w:val="•"/>
      <w:lvlJc w:val="left"/>
      <w:pPr>
        <w:ind w:left="5074" w:hanging="360"/>
      </w:pPr>
      <w:rPr>
        <w:rFonts w:hint="default"/>
        <w:lang w:val="en-US" w:eastAsia="en-US" w:bidi="ar-SA"/>
      </w:rPr>
    </w:lvl>
    <w:lvl w:ilvl="5" w:tplc="01D4988E">
      <w:numFmt w:val="bullet"/>
      <w:lvlText w:val="•"/>
      <w:lvlJc w:val="left"/>
      <w:pPr>
        <w:ind w:left="6047" w:hanging="360"/>
      </w:pPr>
      <w:rPr>
        <w:rFonts w:hint="default"/>
        <w:lang w:val="en-US" w:eastAsia="en-US" w:bidi="ar-SA"/>
      </w:rPr>
    </w:lvl>
    <w:lvl w:ilvl="6" w:tplc="11BCB844">
      <w:numFmt w:val="bullet"/>
      <w:lvlText w:val="•"/>
      <w:lvlJc w:val="left"/>
      <w:pPr>
        <w:ind w:left="7021" w:hanging="360"/>
      </w:pPr>
      <w:rPr>
        <w:rFonts w:hint="default"/>
        <w:lang w:val="en-US" w:eastAsia="en-US" w:bidi="ar-SA"/>
      </w:rPr>
    </w:lvl>
    <w:lvl w:ilvl="7" w:tplc="C02C0C5E">
      <w:numFmt w:val="bullet"/>
      <w:lvlText w:val="•"/>
      <w:lvlJc w:val="left"/>
      <w:pPr>
        <w:ind w:left="7994" w:hanging="360"/>
      </w:pPr>
      <w:rPr>
        <w:rFonts w:hint="default"/>
        <w:lang w:val="en-US" w:eastAsia="en-US" w:bidi="ar-SA"/>
      </w:rPr>
    </w:lvl>
    <w:lvl w:ilvl="8" w:tplc="E2FA47AE">
      <w:numFmt w:val="bullet"/>
      <w:lvlText w:val="•"/>
      <w:lvlJc w:val="left"/>
      <w:pPr>
        <w:ind w:left="8968" w:hanging="360"/>
      </w:pPr>
      <w:rPr>
        <w:rFonts w:hint="default"/>
        <w:lang w:val="en-US" w:eastAsia="en-US" w:bidi="ar-SA"/>
      </w:rPr>
    </w:lvl>
  </w:abstractNum>
  <w:abstractNum w:abstractNumId="46" w15:restartNumberingAfterBreak="0">
    <w:nsid w:val="37D9398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391E789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3A6C7FCD"/>
    <w:multiLevelType w:val="hybridMultilevel"/>
    <w:tmpl w:val="CBD8C4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3CA5464B"/>
    <w:multiLevelType w:val="multilevel"/>
    <w:tmpl w:val="E5F6A9F8"/>
    <w:lvl w:ilvl="0">
      <w:start w:val="3"/>
      <w:numFmt w:val="decimal"/>
      <w:lvlText w:val="%1"/>
      <w:lvlJc w:val="left"/>
      <w:pPr>
        <w:ind w:left="1128" w:hanging="420"/>
      </w:pPr>
      <w:rPr>
        <w:rFonts w:hint="default"/>
        <w:lang w:val="en-US" w:eastAsia="en-US" w:bidi="ar-SA"/>
      </w:rPr>
    </w:lvl>
    <w:lvl w:ilvl="1">
      <w:start w:val="1"/>
      <w:numFmt w:val="decimal"/>
      <w:lvlText w:val="%1.%2"/>
      <w:lvlJc w:val="left"/>
      <w:pPr>
        <w:ind w:left="1128" w:hanging="420"/>
      </w:pPr>
      <w:rPr>
        <w:rFonts w:hint="default"/>
        <w:spacing w:val="0"/>
        <w:w w:val="100"/>
        <w:lang w:val="en-US" w:eastAsia="en-US" w:bidi="ar-SA"/>
      </w:rPr>
    </w:lvl>
    <w:lvl w:ilvl="2">
      <w:start w:val="1"/>
      <w:numFmt w:val="decimal"/>
      <w:lvlText w:val="%1.%2.%3"/>
      <w:lvlJc w:val="left"/>
      <w:pPr>
        <w:ind w:left="1339" w:hanging="631"/>
      </w:pPr>
      <w:rPr>
        <w:rFonts w:hint="default"/>
        <w:spacing w:val="-3"/>
        <w:w w:val="100"/>
        <w:lang w:val="en-US" w:eastAsia="en-US" w:bidi="ar-SA"/>
      </w:rPr>
    </w:lvl>
    <w:lvl w:ilvl="3">
      <w:numFmt w:val="bullet"/>
      <w:lvlText w:val=""/>
      <w:lvlJc w:val="left"/>
      <w:pPr>
        <w:ind w:left="1181" w:hanging="360"/>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3733" w:hanging="360"/>
      </w:pPr>
      <w:rPr>
        <w:rFonts w:hint="default"/>
        <w:lang w:val="en-US" w:eastAsia="en-US" w:bidi="ar-SA"/>
      </w:rPr>
    </w:lvl>
    <w:lvl w:ilvl="5">
      <w:numFmt w:val="bullet"/>
      <w:lvlText w:val="•"/>
      <w:lvlJc w:val="left"/>
      <w:pPr>
        <w:ind w:left="4930" w:hanging="360"/>
      </w:pPr>
      <w:rPr>
        <w:rFonts w:hint="default"/>
        <w:lang w:val="en-US" w:eastAsia="en-US" w:bidi="ar-SA"/>
      </w:rPr>
    </w:lvl>
    <w:lvl w:ilvl="6">
      <w:numFmt w:val="bullet"/>
      <w:lvlText w:val="•"/>
      <w:lvlJc w:val="left"/>
      <w:pPr>
        <w:ind w:left="6127" w:hanging="360"/>
      </w:pPr>
      <w:rPr>
        <w:rFonts w:hint="default"/>
        <w:lang w:val="en-US" w:eastAsia="en-US" w:bidi="ar-SA"/>
      </w:rPr>
    </w:lvl>
    <w:lvl w:ilvl="7">
      <w:numFmt w:val="bullet"/>
      <w:lvlText w:val="•"/>
      <w:lvlJc w:val="left"/>
      <w:pPr>
        <w:ind w:left="7324" w:hanging="360"/>
      </w:pPr>
      <w:rPr>
        <w:rFonts w:hint="default"/>
        <w:lang w:val="en-US" w:eastAsia="en-US" w:bidi="ar-SA"/>
      </w:rPr>
    </w:lvl>
    <w:lvl w:ilvl="8">
      <w:numFmt w:val="bullet"/>
      <w:lvlText w:val="•"/>
      <w:lvlJc w:val="left"/>
      <w:pPr>
        <w:ind w:left="8521" w:hanging="360"/>
      </w:pPr>
      <w:rPr>
        <w:rFonts w:hint="default"/>
        <w:lang w:val="en-US" w:eastAsia="en-US" w:bidi="ar-SA"/>
      </w:rPr>
    </w:lvl>
  </w:abstractNum>
  <w:abstractNum w:abstractNumId="50" w15:restartNumberingAfterBreak="0">
    <w:nsid w:val="3CE84DAE"/>
    <w:multiLevelType w:val="hybridMultilevel"/>
    <w:tmpl w:val="B540EE40"/>
    <w:lvl w:ilvl="0" w:tplc="97344FC2">
      <w:numFmt w:val="bullet"/>
      <w:lvlText w:val=""/>
      <w:lvlJc w:val="left"/>
      <w:pPr>
        <w:ind w:left="1068" w:hanging="360"/>
      </w:pPr>
      <w:rPr>
        <w:rFonts w:ascii="Wingdings" w:eastAsia="Wingdings" w:hAnsi="Wingdings" w:cs="Wingdings" w:hint="default"/>
        <w:b w:val="0"/>
        <w:bCs w:val="0"/>
        <w:i w:val="0"/>
        <w:iCs w:val="0"/>
        <w:spacing w:val="0"/>
        <w:w w:val="100"/>
        <w:sz w:val="24"/>
        <w:szCs w:val="24"/>
        <w:lang w:val="en-US" w:eastAsia="en-US" w:bidi="ar-SA"/>
      </w:rPr>
    </w:lvl>
    <w:lvl w:ilvl="1" w:tplc="1A5C7ADE">
      <w:numFmt w:val="bullet"/>
      <w:lvlText w:val="•"/>
      <w:lvlJc w:val="left"/>
      <w:pPr>
        <w:ind w:left="2045" w:hanging="360"/>
      </w:pPr>
      <w:rPr>
        <w:rFonts w:hint="default"/>
        <w:lang w:val="en-US" w:eastAsia="en-US" w:bidi="ar-SA"/>
      </w:rPr>
    </w:lvl>
    <w:lvl w:ilvl="2" w:tplc="FB3EFE5E">
      <w:numFmt w:val="bullet"/>
      <w:lvlText w:val="•"/>
      <w:lvlJc w:val="left"/>
      <w:pPr>
        <w:ind w:left="3031" w:hanging="360"/>
      </w:pPr>
      <w:rPr>
        <w:rFonts w:hint="default"/>
        <w:lang w:val="en-US" w:eastAsia="en-US" w:bidi="ar-SA"/>
      </w:rPr>
    </w:lvl>
    <w:lvl w:ilvl="3" w:tplc="1DBE6B66">
      <w:numFmt w:val="bullet"/>
      <w:lvlText w:val="•"/>
      <w:lvlJc w:val="left"/>
      <w:pPr>
        <w:ind w:left="4016" w:hanging="360"/>
      </w:pPr>
      <w:rPr>
        <w:rFonts w:hint="default"/>
        <w:lang w:val="en-US" w:eastAsia="en-US" w:bidi="ar-SA"/>
      </w:rPr>
    </w:lvl>
    <w:lvl w:ilvl="4" w:tplc="9C8C29D6">
      <w:numFmt w:val="bullet"/>
      <w:lvlText w:val="•"/>
      <w:lvlJc w:val="left"/>
      <w:pPr>
        <w:ind w:left="5002" w:hanging="360"/>
      </w:pPr>
      <w:rPr>
        <w:rFonts w:hint="default"/>
        <w:lang w:val="en-US" w:eastAsia="en-US" w:bidi="ar-SA"/>
      </w:rPr>
    </w:lvl>
    <w:lvl w:ilvl="5" w:tplc="3CF27C3A">
      <w:numFmt w:val="bullet"/>
      <w:lvlText w:val="•"/>
      <w:lvlJc w:val="left"/>
      <w:pPr>
        <w:ind w:left="5987" w:hanging="360"/>
      </w:pPr>
      <w:rPr>
        <w:rFonts w:hint="default"/>
        <w:lang w:val="en-US" w:eastAsia="en-US" w:bidi="ar-SA"/>
      </w:rPr>
    </w:lvl>
    <w:lvl w:ilvl="6" w:tplc="3F44A75C">
      <w:numFmt w:val="bullet"/>
      <w:lvlText w:val="•"/>
      <w:lvlJc w:val="left"/>
      <w:pPr>
        <w:ind w:left="6973" w:hanging="360"/>
      </w:pPr>
      <w:rPr>
        <w:rFonts w:hint="default"/>
        <w:lang w:val="en-US" w:eastAsia="en-US" w:bidi="ar-SA"/>
      </w:rPr>
    </w:lvl>
    <w:lvl w:ilvl="7" w:tplc="F28C63BE">
      <w:numFmt w:val="bullet"/>
      <w:lvlText w:val="•"/>
      <w:lvlJc w:val="left"/>
      <w:pPr>
        <w:ind w:left="7958" w:hanging="360"/>
      </w:pPr>
      <w:rPr>
        <w:rFonts w:hint="default"/>
        <w:lang w:val="en-US" w:eastAsia="en-US" w:bidi="ar-SA"/>
      </w:rPr>
    </w:lvl>
    <w:lvl w:ilvl="8" w:tplc="C4CA001C">
      <w:numFmt w:val="bullet"/>
      <w:lvlText w:val="•"/>
      <w:lvlJc w:val="left"/>
      <w:pPr>
        <w:ind w:left="8944" w:hanging="360"/>
      </w:pPr>
      <w:rPr>
        <w:rFonts w:hint="default"/>
        <w:lang w:val="en-US" w:eastAsia="en-US" w:bidi="ar-SA"/>
      </w:rPr>
    </w:lvl>
  </w:abstractNum>
  <w:abstractNum w:abstractNumId="51" w15:restartNumberingAfterBreak="0">
    <w:nsid w:val="3E0D3E8F"/>
    <w:multiLevelType w:val="hybridMultilevel"/>
    <w:tmpl w:val="75B068A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3EEA637E"/>
    <w:multiLevelType w:val="hybridMultilevel"/>
    <w:tmpl w:val="5212FF3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3F206155"/>
    <w:multiLevelType w:val="multilevel"/>
    <w:tmpl w:val="6D2EE184"/>
    <w:lvl w:ilvl="0">
      <w:start w:val="6"/>
      <w:numFmt w:val="decimal"/>
      <w:lvlText w:val="%1"/>
      <w:lvlJc w:val="left"/>
      <w:pPr>
        <w:ind w:left="807" w:hanging="360"/>
      </w:pPr>
      <w:rPr>
        <w:rFonts w:hint="default"/>
        <w:lang w:val="en-US" w:eastAsia="en-US" w:bidi="ar-SA"/>
      </w:rPr>
    </w:lvl>
    <w:lvl w:ilvl="1">
      <w:start w:val="2"/>
      <w:numFmt w:val="decimal"/>
      <w:lvlText w:val="%1.%2"/>
      <w:lvlJc w:val="left"/>
      <w:pPr>
        <w:ind w:left="80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40" w:hanging="360"/>
      </w:pPr>
      <w:rPr>
        <w:rFonts w:hint="default"/>
        <w:lang w:val="en-US" w:eastAsia="en-US" w:bidi="ar-SA"/>
      </w:rPr>
    </w:lvl>
    <w:lvl w:ilvl="3">
      <w:numFmt w:val="bullet"/>
      <w:lvlText w:val="•"/>
      <w:lvlJc w:val="left"/>
      <w:pPr>
        <w:ind w:left="2811" w:hanging="360"/>
      </w:pPr>
      <w:rPr>
        <w:rFonts w:hint="default"/>
        <w:lang w:val="en-US" w:eastAsia="en-US" w:bidi="ar-SA"/>
      </w:rPr>
    </w:lvl>
    <w:lvl w:ilvl="4">
      <w:numFmt w:val="bullet"/>
      <w:lvlText w:val="•"/>
      <w:lvlJc w:val="left"/>
      <w:pPr>
        <w:ind w:left="3481" w:hanging="360"/>
      </w:pPr>
      <w:rPr>
        <w:rFonts w:hint="default"/>
        <w:lang w:val="en-US" w:eastAsia="en-US" w:bidi="ar-SA"/>
      </w:rPr>
    </w:lvl>
    <w:lvl w:ilvl="5">
      <w:numFmt w:val="bullet"/>
      <w:lvlText w:val="•"/>
      <w:lvlJc w:val="left"/>
      <w:pPr>
        <w:ind w:left="4152" w:hanging="360"/>
      </w:pPr>
      <w:rPr>
        <w:rFonts w:hint="default"/>
        <w:lang w:val="en-US" w:eastAsia="en-US" w:bidi="ar-SA"/>
      </w:rPr>
    </w:lvl>
    <w:lvl w:ilvl="6">
      <w:numFmt w:val="bullet"/>
      <w:lvlText w:val="•"/>
      <w:lvlJc w:val="left"/>
      <w:pPr>
        <w:ind w:left="4822" w:hanging="360"/>
      </w:pPr>
      <w:rPr>
        <w:rFonts w:hint="default"/>
        <w:lang w:val="en-US" w:eastAsia="en-US" w:bidi="ar-SA"/>
      </w:rPr>
    </w:lvl>
    <w:lvl w:ilvl="7">
      <w:numFmt w:val="bullet"/>
      <w:lvlText w:val="•"/>
      <w:lvlJc w:val="left"/>
      <w:pPr>
        <w:ind w:left="5492" w:hanging="360"/>
      </w:pPr>
      <w:rPr>
        <w:rFonts w:hint="default"/>
        <w:lang w:val="en-US" w:eastAsia="en-US" w:bidi="ar-SA"/>
      </w:rPr>
    </w:lvl>
    <w:lvl w:ilvl="8">
      <w:numFmt w:val="bullet"/>
      <w:lvlText w:val="•"/>
      <w:lvlJc w:val="left"/>
      <w:pPr>
        <w:ind w:left="6163" w:hanging="360"/>
      </w:pPr>
      <w:rPr>
        <w:rFonts w:hint="default"/>
        <w:lang w:val="en-US" w:eastAsia="en-US" w:bidi="ar-SA"/>
      </w:rPr>
    </w:lvl>
  </w:abstractNum>
  <w:abstractNum w:abstractNumId="54" w15:restartNumberingAfterBreak="0">
    <w:nsid w:val="45615381"/>
    <w:multiLevelType w:val="multilevel"/>
    <w:tmpl w:val="7A661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8191FE1"/>
    <w:multiLevelType w:val="multilevel"/>
    <w:tmpl w:val="E28259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3C41D8"/>
    <w:multiLevelType w:val="multilevel"/>
    <w:tmpl w:val="5AE6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7E1C1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49E51799"/>
    <w:multiLevelType w:val="multilevel"/>
    <w:tmpl w:val="F7AC0274"/>
    <w:lvl w:ilvl="0">
      <w:start w:val="4"/>
      <w:numFmt w:val="decimal"/>
      <w:lvlText w:val="%1"/>
      <w:lvlJc w:val="left"/>
      <w:pPr>
        <w:ind w:left="808" w:hanging="360"/>
      </w:pPr>
      <w:rPr>
        <w:rFonts w:hint="default"/>
        <w:lang w:val="en-US" w:eastAsia="en-US" w:bidi="ar-SA"/>
      </w:rPr>
    </w:lvl>
    <w:lvl w:ilvl="1">
      <w:start w:val="1"/>
      <w:numFmt w:val="decimal"/>
      <w:lvlText w:val="%1.%2"/>
      <w:lvlJc w:val="left"/>
      <w:pPr>
        <w:ind w:left="80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42"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787" w:hanging="540"/>
      </w:pPr>
      <w:rPr>
        <w:rFonts w:hint="default"/>
        <w:lang w:val="en-US" w:eastAsia="en-US" w:bidi="ar-SA"/>
      </w:rPr>
    </w:lvl>
    <w:lvl w:ilvl="4">
      <w:numFmt w:val="bullet"/>
      <w:lvlText w:val="•"/>
      <w:lvlJc w:val="left"/>
      <w:pPr>
        <w:ind w:left="3461" w:hanging="540"/>
      </w:pPr>
      <w:rPr>
        <w:rFonts w:hint="default"/>
        <w:lang w:val="en-US" w:eastAsia="en-US" w:bidi="ar-SA"/>
      </w:rPr>
    </w:lvl>
    <w:lvl w:ilvl="5">
      <w:numFmt w:val="bullet"/>
      <w:lvlText w:val="•"/>
      <w:lvlJc w:val="left"/>
      <w:pPr>
        <w:ind w:left="4135" w:hanging="540"/>
      </w:pPr>
      <w:rPr>
        <w:rFonts w:hint="default"/>
        <w:lang w:val="en-US" w:eastAsia="en-US" w:bidi="ar-SA"/>
      </w:rPr>
    </w:lvl>
    <w:lvl w:ilvl="6">
      <w:numFmt w:val="bullet"/>
      <w:lvlText w:val="•"/>
      <w:lvlJc w:val="left"/>
      <w:pPr>
        <w:ind w:left="4808" w:hanging="540"/>
      </w:pPr>
      <w:rPr>
        <w:rFonts w:hint="default"/>
        <w:lang w:val="en-US" w:eastAsia="en-US" w:bidi="ar-SA"/>
      </w:rPr>
    </w:lvl>
    <w:lvl w:ilvl="7">
      <w:numFmt w:val="bullet"/>
      <w:lvlText w:val="•"/>
      <w:lvlJc w:val="left"/>
      <w:pPr>
        <w:ind w:left="5482" w:hanging="540"/>
      </w:pPr>
      <w:rPr>
        <w:rFonts w:hint="default"/>
        <w:lang w:val="en-US" w:eastAsia="en-US" w:bidi="ar-SA"/>
      </w:rPr>
    </w:lvl>
    <w:lvl w:ilvl="8">
      <w:numFmt w:val="bullet"/>
      <w:lvlText w:val="•"/>
      <w:lvlJc w:val="left"/>
      <w:pPr>
        <w:ind w:left="6156" w:hanging="540"/>
      </w:pPr>
      <w:rPr>
        <w:rFonts w:hint="default"/>
        <w:lang w:val="en-US" w:eastAsia="en-US" w:bidi="ar-SA"/>
      </w:rPr>
    </w:lvl>
  </w:abstractNum>
  <w:abstractNum w:abstractNumId="59" w15:restartNumberingAfterBreak="0">
    <w:nsid w:val="4F3B56C2"/>
    <w:multiLevelType w:val="multilevel"/>
    <w:tmpl w:val="4480612A"/>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2CC1C1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533C73DF"/>
    <w:multiLevelType w:val="hybridMultilevel"/>
    <w:tmpl w:val="25126792"/>
    <w:lvl w:ilvl="0" w:tplc="B00AFC78">
      <w:numFmt w:val="bullet"/>
      <w:lvlText w:val=""/>
      <w:lvlJc w:val="left"/>
      <w:pPr>
        <w:ind w:left="1181" w:hanging="360"/>
      </w:pPr>
      <w:rPr>
        <w:rFonts w:ascii="Wingdings" w:eastAsia="Wingdings" w:hAnsi="Wingdings" w:cs="Wingdings" w:hint="default"/>
        <w:b w:val="0"/>
        <w:bCs w:val="0"/>
        <w:i w:val="0"/>
        <w:iCs w:val="0"/>
        <w:spacing w:val="0"/>
        <w:w w:val="100"/>
        <w:sz w:val="24"/>
        <w:szCs w:val="24"/>
        <w:lang w:val="en-US" w:eastAsia="en-US" w:bidi="ar-SA"/>
      </w:rPr>
    </w:lvl>
    <w:lvl w:ilvl="1" w:tplc="0F56B4B6">
      <w:numFmt w:val="bullet"/>
      <w:lvlText w:val="•"/>
      <w:lvlJc w:val="left"/>
      <w:pPr>
        <w:ind w:left="2153" w:hanging="360"/>
      </w:pPr>
      <w:rPr>
        <w:rFonts w:hint="default"/>
        <w:lang w:val="en-US" w:eastAsia="en-US" w:bidi="ar-SA"/>
      </w:rPr>
    </w:lvl>
    <w:lvl w:ilvl="2" w:tplc="4DD2C856">
      <w:numFmt w:val="bullet"/>
      <w:lvlText w:val="•"/>
      <w:lvlJc w:val="left"/>
      <w:pPr>
        <w:ind w:left="3127" w:hanging="360"/>
      </w:pPr>
      <w:rPr>
        <w:rFonts w:hint="default"/>
        <w:lang w:val="en-US" w:eastAsia="en-US" w:bidi="ar-SA"/>
      </w:rPr>
    </w:lvl>
    <w:lvl w:ilvl="3" w:tplc="0EB4738C">
      <w:numFmt w:val="bullet"/>
      <w:lvlText w:val="•"/>
      <w:lvlJc w:val="left"/>
      <w:pPr>
        <w:ind w:left="4100" w:hanging="360"/>
      </w:pPr>
      <w:rPr>
        <w:rFonts w:hint="default"/>
        <w:lang w:val="en-US" w:eastAsia="en-US" w:bidi="ar-SA"/>
      </w:rPr>
    </w:lvl>
    <w:lvl w:ilvl="4" w:tplc="2988B672">
      <w:numFmt w:val="bullet"/>
      <w:lvlText w:val="•"/>
      <w:lvlJc w:val="left"/>
      <w:pPr>
        <w:ind w:left="5074" w:hanging="360"/>
      </w:pPr>
      <w:rPr>
        <w:rFonts w:hint="default"/>
        <w:lang w:val="en-US" w:eastAsia="en-US" w:bidi="ar-SA"/>
      </w:rPr>
    </w:lvl>
    <w:lvl w:ilvl="5" w:tplc="DC22C4C8">
      <w:numFmt w:val="bullet"/>
      <w:lvlText w:val="•"/>
      <w:lvlJc w:val="left"/>
      <w:pPr>
        <w:ind w:left="6047" w:hanging="360"/>
      </w:pPr>
      <w:rPr>
        <w:rFonts w:hint="default"/>
        <w:lang w:val="en-US" w:eastAsia="en-US" w:bidi="ar-SA"/>
      </w:rPr>
    </w:lvl>
    <w:lvl w:ilvl="6" w:tplc="A008E9CA">
      <w:numFmt w:val="bullet"/>
      <w:lvlText w:val="•"/>
      <w:lvlJc w:val="left"/>
      <w:pPr>
        <w:ind w:left="7021" w:hanging="360"/>
      </w:pPr>
      <w:rPr>
        <w:rFonts w:hint="default"/>
        <w:lang w:val="en-US" w:eastAsia="en-US" w:bidi="ar-SA"/>
      </w:rPr>
    </w:lvl>
    <w:lvl w:ilvl="7" w:tplc="900EF36A">
      <w:numFmt w:val="bullet"/>
      <w:lvlText w:val="•"/>
      <w:lvlJc w:val="left"/>
      <w:pPr>
        <w:ind w:left="7994" w:hanging="360"/>
      </w:pPr>
      <w:rPr>
        <w:rFonts w:hint="default"/>
        <w:lang w:val="en-US" w:eastAsia="en-US" w:bidi="ar-SA"/>
      </w:rPr>
    </w:lvl>
    <w:lvl w:ilvl="8" w:tplc="D4ECF920">
      <w:numFmt w:val="bullet"/>
      <w:lvlText w:val="•"/>
      <w:lvlJc w:val="left"/>
      <w:pPr>
        <w:ind w:left="8968" w:hanging="360"/>
      </w:pPr>
      <w:rPr>
        <w:rFonts w:hint="default"/>
        <w:lang w:val="en-US" w:eastAsia="en-US" w:bidi="ar-SA"/>
      </w:rPr>
    </w:lvl>
  </w:abstractNum>
  <w:abstractNum w:abstractNumId="62" w15:restartNumberingAfterBreak="0">
    <w:nsid w:val="53D422F8"/>
    <w:multiLevelType w:val="hybridMultilevel"/>
    <w:tmpl w:val="74B49E9C"/>
    <w:lvl w:ilvl="0" w:tplc="3F2E3B1C">
      <w:numFmt w:val="bullet"/>
      <w:lvlText w:val=""/>
      <w:lvlJc w:val="left"/>
      <w:pPr>
        <w:ind w:left="1181" w:hanging="360"/>
      </w:pPr>
      <w:rPr>
        <w:rFonts w:ascii="Wingdings" w:eastAsia="Wingdings" w:hAnsi="Wingdings" w:cs="Wingdings" w:hint="default"/>
        <w:b w:val="0"/>
        <w:bCs w:val="0"/>
        <w:i w:val="0"/>
        <w:iCs w:val="0"/>
        <w:spacing w:val="0"/>
        <w:w w:val="100"/>
        <w:sz w:val="24"/>
        <w:szCs w:val="24"/>
        <w:lang w:val="en-US" w:eastAsia="en-US" w:bidi="ar-SA"/>
      </w:rPr>
    </w:lvl>
    <w:lvl w:ilvl="1" w:tplc="FF725BD2">
      <w:numFmt w:val="bullet"/>
      <w:lvlText w:val="•"/>
      <w:lvlJc w:val="left"/>
      <w:pPr>
        <w:ind w:left="2153" w:hanging="360"/>
      </w:pPr>
      <w:rPr>
        <w:rFonts w:hint="default"/>
        <w:lang w:val="en-US" w:eastAsia="en-US" w:bidi="ar-SA"/>
      </w:rPr>
    </w:lvl>
    <w:lvl w:ilvl="2" w:tplc="10B4496E">
      <w:numFmt w:val="bullet"/>
      <w:lvlText w:val="•"/>
      <w:lvlJc w:val="left"/>
      <w:pPr>
        <w:ind w:left="3127" w:hanging="360"/>
      </w:pPr>
      <w:rPr>
        <w:rFonts w:hint="default"/>
        <w:lang w:val="en-US" w:eastAsia="en-US" w:bidi="ar-SA"/>
      </w:rPr>
    </w:lvl>
    <w:lvl w:ilvl="3" w:tplc="58788330">
      <w:numFmt w:val="bullet"/>
      <w:lvlText w:val="•"/>
      <w:lvlJc w:val="left"/>
      <w:pPr>
        <w:ind w:left="4100" w:hanging="360"/>
      </w:pPr>
      <w:rPr>
        <w:rFonts w:hint="default"/>
        <w:lang w:val="en-US" w:eastAsia="en-US" w:bidi="ar-SA"/>
      </w:rPr>
    </w:lvl>
    <w:lvl w:ilvl="4" w:tplc="71203F5A">
      <w:numFmt w:val="bullet"/>
      <w:lvlText w:val="•"/>
      <w:lvlJc w:val="left"/>
      <w:pPr>
        <w:ind w:left="5074" w:hanging="360"/>
      </w:pPr>
      <w:rPr>
        <w:rFonts w:hint="default"/>
        <w:lang w:val="en-US" w:eastAsia="en-US" w:bidi="ar-SA"/>
      </w:rPr>
    </w:lvl>
    <w:lvl w:ilvl="5" w:tplc="B0507372">
      <w:numFmt w:val="bullet"/>
      <w:lvlText w:val="•"/>
      <w:lvlJc w:val="left"/>
      <w:pPr>
        <w:ind w:left="6047" w:hanging="360"/>
      </w:pPr>
      <w:rPr>
        <w:rFonts w:hint="default"/>
        <w:lang w:val="en-US" w:eastAsia="en-US" w:bidi="ar-SA"/>
      </w:rPr>
    </w:lvl>
    <w:lvl w:ilvl="6" w:tplc="3B14DDB4">
      <w:numFmt w:val="bullet"/>
      <w:lvlText w:val="•"/>
      <w:lvlJc w:val="left"/>
      <w:pPr>
        <w:ind w:left="7021" w:hanging="360"/>
      </w:pPr>
      <w:rPr>
        <w:rFonts w:hint="default"/>
        <w:lang w:val="en-US" w:eastAsia="en-US" w:bidi="ar-SA"/>
      </w:rPr>
    </w:lvl>
    <w:lvl w:ilvl="7" w:tplc="E822EE6C">
      <w:numFmt w:val="bullet"/>
      <w:lvlText w:val="•"/>
      <w:lvlJc w:val="left"/>
      <w:pPr>
        <w:ind w:left="7994" w:hanging="360"/>
      </w:pPr>
      <w:rPr>
        <w:rFonts w:hint="default"/>
        <w:lang w:val="en-US" w:eastAsia="en-US" w:bidi="ar-SA"/>
      </w:rPr>
    </w:lvl>
    <w:lvl w:ilvl="8" w:tplc="4796D93C">
      <w:numFmt w:val="bullet"/>
      <w:lvlText w:val="•"/>
      <w:lvlJc w:val="left"/>
      <w:pPr>
        <w:ind w:left="8968" w:hanging="360"/>
      </w:pPr>
      <w:rPr>
        <w:rFonts w:hint="default"/>
        <w:lang w:val="en-US" w:eastAsia="en-US" w:bidi="ar-SA"/>
      </w:rPr>
    </w:lvl>
  </w:abstractNum>
  <w:abstractNum w:abstractNumId="63" w15:restartNumberingAfterBreak="0">
    <w:nsid w:val="578D0158"/>
    <w:multiLevelType w:val="multilevel"/>
    <w:tmpl w:val="FC7605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8636CC"/>
    <w:multiLevelType w:val="multilevel"/>
    <w:tmpl w:val="C73489D6"/>
    <w:lvl w:ilvl="0">
      <w:start w:val="5"/>
      <w:numFmt w:val="decimal"/>
      <w:lvlText w:val="%1"/>
      <w:lvlJc w:val="left"/>
      <w:pPr>
        <w:ind w:left="420" w:hanging="420"/>
      </w:pPr>
      <w:rPr>
        <w:rFonts w:hint="default"/>
      </w:rPr>
    </w:lvl>
    <w:lvl w:ilvl="1">
      <w:start w:val="2"/>
      <w:numFmt w:val="decimal"/>
      <w:lvlText w:val="%1.%2"/>
      <w:lvlJc w:val="left"/>
      <w:pPr>
        <w:ind w:left="1906" w:hanging="720"/>
      </w:pPr>
      <w:rPr>
        <w:rFonts w:hint="default"/>
      </w:rPr>
    </w:lvl>
    <w:lvl w:ilvl="2">
      <w:start w:val="1"/>
      <w:numFmt w:val="decimal"/>
      <w:lvlText w:val="%1.%2.%3"/>
      <w:lvlJc w:val="left"/>
      <w:pPr>
        <w:ind w:left="3092" w:hanging="720"/>
      </w:pPr>
      <w:rPr>
        <w:rFonts w:hint="default"/>
      </w:rPr>
    </w:lvl>
    <w:lvl w:ilvl="3">
      <w:start w:val="1"/>
      <w:numFmt w:val="decimal"/>
      <w:lvlText w:val="%1.%2.%3.%4"/>
      <w:lvlJc w:val="left"/>
      <w:pPr>
        <w:ind w:left="4638" w:hanging="1080"/>
      </w:pPr>
      <w:rPr>
        <w:rFonts w:hint="default"/>
      </w:rPr>
    </w:lvl>
    <w:lvl w:ilvl="4">
      <w:start w:val="1"/>
      <w:numFmt w:val="decimal"/>
      <w:lvlText w:val="%1.%2.%3.%4.%5"/>
      <w:lvlJc w:val="left"/>
      <w:pPr>
        <w:ind w:left="6184" w:hanging="1440"/>
      </w:pPr>
      <w:rPr>
        <w:rFonts w:hint="default"/>
      </w:rPr>
    </w:lvl>
    <w:lvl w:ilvl="5">
      <w:start w:val="1"/>
      <w:numFmt w:val="decimal"/>
      <w:lvlText w:val="%1.%2.%3.%4.%5.%6"/>
      <w:lvlJc w:val="left"/>
      <w:pPr>
        <w:ind w:left="7370" w:hanging="1440"/>
      </w:pPr>
      <w:rPr>
        <w:rFonts w:hint="default"/>
      </w:rPr>
    </w:lvl>
    <w:lvl w:ilvl="6">
      <w:start w:val="1"/>
      <w:numFmt w:val="decimal"/>
      <w:lvlText w:val="%1.%2.%3.%4.%5.%6.%7"/>
      <w:lvlJc w:val="left"/>
      <w:pPr>
        <w:ind w:left="8916" w:hanging="1800"/>
      </w:pPr>
      <w:rPr>
        <w:rFonts w:hint="default"/>
      </w:rPr>
    </w:lvl>
    <w:lvl w:ilvl="7">
      <w:start w:val="1"/>
      <w:numFmt w:val="decimal"/>
      <w:lvlText w:val="%1.%2.%3.%4.%5.%6.%7.%8"/>
      <w:lvlJc w:val="left"/>
      <w:pPr>
        <w:ind w:left="10462" w:hanging="2160"/>
      </w:pPr>
      <w:rPr>
        <w:rFonts w:hint="default"/>
      </w:rPr>
    </w:lvl>
    <w:lvl w:ilvl="8">
      <w:start w:val="1"/>
      <w:numFmt w:val="decimal"/>
      <w:lvlText w:val="%1.%2.%3.%4.%5.%6.%7.%8.%9"/>
      <w:lvlJc w:val="left"/>
      <w:pPr>
        <w:ind w:left="11648" w:hanging="2160"/>
      </w:pPr>
      <w:rPr>
        <w:rFonts w:hint="default"/>
      </w:rPr>
    </w:lvl>
  </w:abstractNum>
  <w:abstractNum w:abstractNumId="65" w15:restartNumberingAfterBreak="0">
    <w:nsid w:val="5B132844"/>
    <w:multiLevelType w:val="multilevel"/>
    <w:tmpl w:val="C06E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811C1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BFA4885"/>
    <w:multiLevelType w:val="hybridMultilevel"/>
    <w:tmpl w:val="1D7688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5D3F0538"/>
    <w:multiLevelType w:val="hybridMultilevel"/>
    <w:tmpl w:val="D2D2667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15:restartNumberingAfterBreak="0">
    <w:nsid w:val="5DA67282"/>
    <w:multiLevelType w:val="multilevel"/>
    <w:tmpl w:val="85BACEC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0" w15:restartNumberingAfterBreak="0">
    <w:nsid w:val="5E1D4B12"/>
    <w:multiLevelType w:val="hybridMultilevel"/>
    <w:tmpl w:val="68807CC0"/>
    <w:lvl w:ilvl="0" w:tplc="56D2240A">
      <w:start w:val="1"/>
      <w:numFmt w:val="decimal"/>
      <w:lvlText w:val="%1."/>
      <w:lvlJc w:val="left"/>
      <w:pPr>
        <w:ind w:left="201" w:hanging="201"/>
      </w:pPr>
      <w:rPr>
        <w:rFonts w:ascii="Times New Roman" w:eastAsia="Times New Roman" w:hAnsi="Times New Roman" w:cs="Times New Roman" w:hint="default"/>
        <w:b w:val="0"/>
        <w:bCs w:val="0"/>
        <w:i/>
        <w:iCs/>
        <w:spacing w:val="0"/>
        <w:w w:val="86"/>
        <w:sz w:val="20"/>
        <w:szCs w:val="20"/>
        <w:lang w:val="en-US" w:eastAsia="en-US" w:bidi="ar-SA"/>
      </w:rPr>
    </w:lvl>
    <w:lvl w:ilvl="1" w:tplc="167A8F5A">
      <w:numFmt w:val="bullet"/>
      <w:lvlText w:val="•"/>
      <w:lvlJc w:val="left"/>
      <w:pPr>
        <w:ind w:left="780" w:hanging="201"/>
      </w:pPr>
      <w:rPr>
        <w:lang w:val="en-US" w:eastAsia="en-US" w:bidi="ar-SA"/>
      </w:rPr>
    </w:lvl>
    <w:lvl w:ilvl="2" w:tplc="17B83DE8">
      <w:numFmt w:val="bullet"/>
      <w:lvlText w:val="•"/>
      <w:lvlJc w:val="left"/>
      <w:pPr>
        <w:ind w:left="1261" w:hanging="201"/>
      </w:pPr>
      <w:rPr>
        <w:lang w:val="en-US" w:eastAsia="en-US" w:bidi="ar-SA"/>
      </w:rPr>
    </w:lvl>
    <w:lvl w:ilvl="3" w:tplc="75166FD4">
      <w:numFmt w:val="bullet"/>
      <w:lvlText w:val="•"/>
      <w:lvlJc w:val="left"/>
      <w:pPr>
        <w:ind w:left="1742" w:hanging="201"/>
      </w:pPr>
      <w:rPr>
        <w:lang w:val="en-US" w:eastAsia="en-US" w:bidi="ar-SA"/>
      </w:rPr>
    </w:lvl>
    <w:lvl w:ilvl="4" w:tplc="9796F976">
      <w:numFmt w:val="bullet"/>
      <w:lvlText w:val="•"/>
      <w:lvlJc w:val="left"/>
      <w:pPr>
        <w:ind w:left="2223" w:hanging="201"/>
      </w:pPr>
      <w:rPr>
        <w:lang w:val="en-US" w:eastAsia="en-US" w:bidi="ar-SA"/>
      </w:rPr>
    </w:lvl>
    <w:lvl w:ilvl="5" w:tplc="EA4AB42E">
      <w:numFmt w:val="bullet"/>
      <w:lvlText w:val="•"/>
      <w:lvlJc w:val="left"/>
      <w:pPr>
        <w:ind w:left="2704" w:hanging="201"/>
      </w:pPr>
      <w:rPr>
        <w:lang w:val="en-US" w:eastAsia="en-US" w:bidi="ar-SA"/>
      </w:rPr>
    </w:lvl>
    <w:lvl w:ilvl="6" w:tplc="BA46C892">
      <w:numFmt w:val="bullet"/>
      <w:lvlText w:val="•"/>
      <w:lvlJc w:val="left"/>
      <w:pPr>
        <w:ind w:left="3185" w:hanging="201"/>
      </w:pPr>
      <w:rPr>
        <w:lang w:val="en-US" w:eastAsia="en-US" w:bidi="ar-SA"/>
      </w:rPr>
    </w:lvl>
    <w:lvl w:ilvl="7" w:tplc="017AF846">
      <w:numFmt w:val="bullet"/>
      <w:lvlText w:val="•"/>
      <w:lvlJc w:val="left"/>
      <w:pPr>
        <w:ind w:left="3666" w:hanging="201"/>
      </w:pPr>
      <w:rPr>
        <w:lang w:val="en-US" w:eastAsia="en-US" w:bidi="ar-SA"/>
      </w:rPr>
    </w:lvl>
    <w:lvl w:ilvl="8" w:tplc="1B2011AC">
      <w:numFmt w:val="bullet"/>
      <w:lvlText w:val="•"/>
      <w:lvlJc w:val="left"/>
      <w:pPr>
        <w:ind w:left="4147" w:hanging="201"/>
      </w:pPr>
      <w:rPr>
        <w:lang w:val="en-US" w:eastAsia="en-US" w:bidi="ar-SA"/>
      </w:rPr>
    </w:lvl>
  </w:abstractNum>
  <w:abstractNum w:abstractNumId="71" w15:restartNumberingAfterBreak="0">
    <w:nsid w:val="5E1D5569"/>
    <w:multiLevelType w:val="hybridMultilevel"/>
    <w:tmpl w:val="E352762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F994BB3"/>
    <w:multiLevelType w:val="multilevel"/>
    <w:tmpl w:val="87F2DDE4"/>
    <w:lvl w:ilvl="0">
      <w:start w:val="6"/>
      <w:numFmt w:val="decimal"/>
      <w:lvlText w:val="%1"/>
      <w:lvlJc w:val="left"/>
      <w:pPr>
        <w:ind w:left="809" w:hanging="360"/>
      </w:pPr>
      <w:rPr>
        <w:rFonts w:hint="default"/>
        <w:lang w:val="en-US" w:eastAsia="en-US" w:bidi="ar-SA"/>
      </w:rPr>
    </w:lvl>
    <w:lvl w:ilvl="1">
      <w:start w:val="1"/>
      <w:numFmt w:val="decimal"/>
      <w:lvlText w:val="%1.%2"/>
      <w:lvlJc w:val="left"/>
      <w:pPr>
        <w:ind w:left="80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43"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787" w:hanging="540"/>
      </w:pPr>
      <w:rPr>
        <w:rFonts w:hint="default"/>
        <w:lang w:val="en-US" w:eastAsia="en-US" w:bidi="ar-SA"/>
      </w:rPr>
    </w:lvl>
    <w:lvl w:ilvl="4">
      <w:numFmt w:val="bullet"/>
      <w:lvlText w:val="•"/>
      <w:lvlJc w:val="left"/>
      <w:pPr>
        <w:ind w:left="3461" w:hanging="540"/>
      </w:pPr>
      <w:rPr>
        <w:rFonts w:hint="default"/>
        <w:lang w:val="en-US" w:eastAsia="en-US" w:bidi="ar-SA"/>
      </w:rPr>
    </w:lvl>
    <w:lvl w:ilvl="5">
      <w:numFmt w:val="bullet"/>
      <w:lvlText w:val="•"/>
      <w:lvlJc w:val="left"/>
      <w:pPr>
        <w:ind w:left="4134" w:hanging="540"/>
      </w:pPr>
      <w:rPr>
        <w:rFonts w:hint="default"/>
        <w:lang w:val="en-US" w:eastAsia="en-US" w:bidi="ar-SA"/>
      </w:rPr>
    </w:lvl>
    <w:lvl w:ilvl="6">
      <w:numFmt w:val="bullet"/>
      <w:lvlText w:val="•"/>
      <w:lvlJc w:val="left"/>
      <w:pPr>
        <w:ind w:left="4808" w:hanging="540"/>
      </w:pPr>
      <w:rPr>
        <w:rFonts w:hint="default"/>
        <w:lang w:val="en-US" w:eastAsia="en-US" w:bidi="ar-SA"/>
      </w:rPr>
    </w:lvl>
    <w:lvl w:ilvl="7">
      <w:numFmt w:val="bullet"/>
      <w:lvlText w:val="•"/>
      <w:lvlJc w:val="left"/>
      <w:pPr>
        <w:ind w:left="5482" w:hanging="540"/>
      </w:pPr>
      <w:rPr>
        <w:rFonts w:hint="default"/>
        <w:lang w:val="en-US" w:eastAsia="en-US" w:bidi="ar-SA"/>
      </w:rPr>
    </w:lvl>
    <w:lvl w:ilvl="8">
      <w:numFmt w:val="bullet"/>
      <w:lvlText w:val="•"/>
      <w:lvlJc w:val="left"/>
      <w:pPr>
        <w:ind w:left="6155" w:hanging="540"/>
      </w:pPr>
      <w:rPr>
        <w:rFonts w:hint="default"/>
        <w:lang w:val="en-US" w:eastAsia="en-US" w:bidi="ar-SA"/>
      </w:rPr>
    </w:lvl>
  </w:abstractNum>
  <w:abstractNum w:abstractNumId="73" w15:restartNumberingAfterBreak="0">
    <w:nsid w:val="5FD9514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62CB46F3"/>
    <w:multiLevelType w:val="multilevel"/>
    <w:tmpl w:val="2FD6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886E8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65B23588"/>
    <w:multiLevelType w:val="multilevel"/>
    <w:tmpl w:val="D8361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5C6E7B"/>
    <w:multiLevelType w:val="multilevel"/>
    <w:tmpl w:val="8D14A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7724992"/>
    <w:multiLevelType w:val="multilevel"/>
    <w:tmpl w:val="7C7403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FF5D04"/>
    <w:multiLevelType w:val="hybridMultilevel"/>
    <w:tmpl w:val="467C7A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68F6702C"/>
    <w:multiLevelType w:val="hybridMultilevel"/>
    <w:tmpl w:val="2C644C9A"/>
    <w:lvl w:ilvl="0" w:tplc="386ABAB6">
      <w:start w:val="1"/>
      <w:numFmt w:val="decimal"/>
      <w:lvlText w:val="%1)"/>
      <w:lvlJc w:val="left"/>
      <w:pPr>
        <w:ind w:left="968" w:hanging="260"/>
      </w:pPr>
      <w:rPr>
        <w:rFonts w:ascii="Times New Roman" w:eastAsia="Times New Roman" w:hAnsi="Times New Roman" w:cs="Times New Roman" w:hint="default"/>
        <w:b w:val="0"/>
        <w:bCs w:val="0"/>
        <w:i w:val="0"/>
        <w:iCs w:val="0"/>
        <w:spacing w:val="0"/>
        <w:w w:val="100"/>
        <w:sz w:val="24"/>
        <w:szCs w:val="24"/>
        <w:lang w:val="en-US" w:eastAsia="en-US" w:bidi="ar-SA"/>
      </w:rPr>
    </w:lvl>
    <w:lvl w:ilvl="1" w:tplc="79CAB3CA">
      <w:numFmt w:val="bullet"/>
      <w:lvlText w:val="•"/>
      <w:lvlJc w:val="left"/>
      <w:pPr>
        <w:ind w:left="1955" w:hanging="260"/>
      </w:pPr>
      <w:rPr>
        <w:rFonts w:hint="default"/>
        <w:lang w:val="en-US" w:eastAsia="en-US" w:bidi="ar-SA"/>
      </w:rPr>
    </w:lvl>
    <w:lvl w:ilvl="2" w:tplc="E1EE11DE">
      <w:numFmt w:val="bullet"/>
      <w:lvlText w:val="•"/>
      <w:lvlJc w:val="left"/>
      <w:pPr>
        <w:ind w:left="2951" w:hanging="260"/>
      </w:pPr>
      <w:rPr>
        <w:rFonts w:hint="default"/>
        <w:lang w:val="en-US" w:eastAsia="en-US" w:bidi="ar-SA"/>
      </w:rPr>
    </w:lvl>
    <w:lvl w:ilvl="3" w:tplc="D898B838">
      <w:numFmt w:val="bullet"/>
      <w:lvlText w:val="•"/>
      <w:lvlJc w:val="left"/>
      <w:pPr>
        <w:ind w:left="3946" w:hanging="260"/>
      </w:pPr>
      <w:rPr>
        <w:rFonts w:hint="default"/>
        <w:lang w:val="en-US" w:eastAsia="en-US" w:bidi="ar-SA"/>
      </w:rPr>
    </w:lvl>
    <w:lvl w:ilvl="4" w:tplc="BA2E2D66">
      <w:numFmt w:val="bullet"/>
      <w:lvlText w:val="•"/>
      <w:lvlJc w:val="left"/>
      <w:pPr>
        <w:ind w:left="4942" w:hanging="260"/>
      </w:pPr>
      <w:rPr>
        <w:rFonts w:hint="default"/>
        <w:lang w:val="en-US" w:eastAsia="en-US" w:bidi="ar-SA"/>
      </w:rPr>
    </w:lvl>
    <w:lvl w:ilvl="5" w:tplc="2EF01386">
      <w:numFmt w:val="bullet"/>
      <w:lvlText w:val="•"/>
      <w:lvlJc w:val="left"/>
      <w:pPr>
        <w:ind w:left="5937" w:hanging="260"/>
      </w:pPr>
      <w:rPr>
        <w:rFonts w:hint="default"/>
        <w:lang w:val="en-US" w:eastAsia="en-US" w:bidi="ar-SA"/>
      </w:rPr>
    </w:lvl>
    <w:lvl w:ilvl="6" w:tplc="522488D6">
      <w:numFmt w:val="bullet"/>
      <w:lvlText w:val="•"/>
      <w:lvlJc w:val="left"/>
      <w:pPr>
        <w:ind w:left="6933" w:hanging="260"/>
      </w:pPr>
      <w:rPr>
        <w:rFonts w:hint="default"/>
        <w:lang w:val="en-US" w:eastAsia="en-US" w:bidi="ar-SA"/>
      </w:rPr>
    </w:lvl>
    <w:lvl w:ilvl="7" w:tplc="E876A1B0">
      <w:numFmt w:val="bullet"/>
      <w:lvlText w:val="•"/>
      <w:lvlJc w:val="left"/>
      <w:pPr>
        <w:ind w:left="7928" w:hanging="260"/>
      </w:pPr>
      <w:rPr>
        <w:rFonts w:hint="default"/>
        <w:lang w:val="en-US" w:eastAsia="en-US" w:bidi="ar-SA"/>
      </w:rPr>
    </w:lvl>
    <w:lvl w:ilvl="8" w:tplc="823490B0">
      <w:numFmt w:val="bullet"/>
      <w:lvlText w:val="•"/>
      <w:lvlJc w:val="left"/>
      <w:pPr>
        <w:ind w:left="8924" w:hanging="260"/>
      </w:pPr>
      <w:rPr>
        <w:rFonts w:hint="default"/>
        <w:lang w:val="en-US" w:eastAsia="en-US" w:bidi="ar-SA"/>
      </w:rPr>
    </w:lvl>
  </w:abstractNum>
  <w:abstractNum w:abstractNumId="81" w15:restartNumberingAfterBreak="0">
    <w:nsid w:val="6C0844BC"/>
    <w:multiLevelType w:val="multilevel"/>
    <w:tmpl w:val="8E6C2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DB6179"/>
    <w:multiLevelType w:val="hybridMultilevel"/>
    <w:tmpl w:val="6A1E8EA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6DF638DB"/>
    <w:multiLevelType w:val="multilevel"/>
    <w:tmpl w:val="EEDE82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AD4E9B"/>
    <w:multiLevelType w:val="hybridMultilevel"/>
    <w:tmpl w:val="2D36DF1A"/>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85" w15:restartNumberingAfterBreak="0">
    <w:nsid w:val="72393333"/>
    <w:multiLevelType w:val="hybridMultilevel"/>
    <w:tmpl w:val="D8A49E78"/>
    <w:lvl w:ilvl="0" w:tplc="CE10C7B6">
      <w:start w:val="1"/>
      <w:numFmt w:val="decimal"/>
      <w:lvlText w:val="%1."/>
      <w:lvlJc w:val="left"/>
      <w:pPr>
        <w:ind w:left="118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28247E0">
      <w:numFmt w:val="bullet"/>
      <w:lvlText w:val="•"/>
      <w:lvlJc w:val="left"/>
      <w:pPr>
        <w:ind w:left="2153" w:hanging="360"/>
      </w:pPr>
      <w:rPr>
        <w:rFonts w:hint="default"/>
        <w:lang w:val="en-US" w:eastAsia="en-US" w:bidi="ar-SA"/>
      </w:rPr>
    </w:lvl>
    <w:lvl w:ilvl="2" w:tplc="EBBE8398">
      <w:numFmt w:val="bullet"/>
      <w:lvlText w:val="•"/>
      <w:lvlJc w:val="left"/>
      <w:pPr>
        <w:ind w:left="3127" w:hanging="360"/>
      </w:pPr>
      <w:rPr>
        <w:rFonts w:hint="default"/>
        <w:lang w:val="en-US" w:eastAsia="en-US" w:bidi="ar-SA"/>
      </w:rPr>
    </w:lvl>
    <w:lvl w:ilvl="3" w:tplc="CDB052BA">
      <w:numFmt w:val="bullet"/>
      <w:lvlText w:val="•"/>
      <w:lvlJc w:val="left"/>
      <w:pPr>
        <w:ind w:left="4100" w:hanging="360"/>
      </w:pPr>
      <w:rPr>
        <w:rFonts w:hint="default"/>
        <w:lang w:val="en-US" w:eastAsia="en-US" w:bidi="ar-SA"/>
      </w:rPr>
    </w:lvl>
    <w:lvl w:ilvl="4" w:tplc="0E344A36">
      <w:numFmt w:val="bullet"/>
      <w:lvlText w:val="•"/>
      <w:lvlJc w:val="left"/>
      <w:pPr>
        <w:ind w:left="5074" w:hanging="360"/>
      </w:pPr>
      <w:rPr>
        <w:rFonts w:hint="default"/>
        <w:lang w:val="en-US" w:eastAsia="en-US" w:bidi="ar-SA"/>
      </w:rPr>
    </w:lvl>
    <w:lvl w:ilvl="5" w:tplc="6414BDE4">
      <w:numFmt w:val="bullet"/>
      <w:lvlText w:val="•"/>
      <w:lvlJc w:val="left"/>
      <w:pPr>
        <w:ind w:left="6047" w:hanging="360"/>
      </w:pPr>
      <w:rPr>
        <w:rFonts w:hint="default"/>
        <w:lang w:val="en-US" w:eastAsia="en-US" w:bidi="ar-SA"/>
      </w:rPr>
    </w:lvl>
    <w:lvl w:ilvl="6" w:tplc="481E2798">
      <w:numFmt w:val="bullet"/>
      <w:lvlText w:val="•"/>
      <w:lvlJc w:val="left"/>
      <w:pPr>
        <w:ind w:left="7021" w:hanging="360"/>
      </w:pPr>
      <w:rPr>
        <w:rFonts w:hint="default"/>
        <w:lang w:val="en-US" w:eastAsia="en-US" w:bidi="ar-SA"/>
      </w:rPr>
    </w:lvl>
    <w:lvl w:ilvl="7" w:tplc="62C80B74">
      <w:numFmt w:val="bullet"/>
      <w:lvlText w:val="•"/>
      <w:lvlJc w:val="left"/>
      <w:pPr>
        <w:ind w:left="7994" w:hanging="360"/>
      </w:pPr>
      <w:rPr>
        <w:rFonts w:hint="default"/>
        <w:lang w:val="en-US" w:eastAsia="en-US" w:bidi="ar-SA"/>
      </w:rPr>
    </w:lvl>
    <w:lvl w:ilvl="8" w:tplc="E326BB98">
      <w:numFmt w:val="bullet"/>
      <w:lvlText w:val="•"/>
      <w:lvlJc w:val="left"/>
      <w:pPr>
        <w:ind w:left="8968" w:hanging="360"/>
      </w:pPr>
      <w:rPr>
        <w:rFonts w:hint="default"/>
        <w:lang w:val="en-US" w:eastAsia="en-US" w:bidi="ar-SA"/>
      </w:rPr>
    </w:lvl>
  </w:abstractNum>
  <w:abstractNum w:abstractNumId="86" w15:restartNumberingAfterBreak="0">
    <w:nsid w:val="76C12201"/>
    <w:multiLevelType w:val="multilevel"/>
    <w:tmpl w:val="7D86E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051A8D"/>
    <w:multiLevelType w:val="hybridMultilevel"/>
    <w:tmpl w:val="96445BF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79E815A0"/>
    <w:multiLevelType w:val="multilevel"/>
    <w:tmpl w:val="7F3A5AD6"/>
    <w:lvl w:ilvl="0">
      <w:start w:val="5"/>
      <w:numFmt w:val="decimal"/>
      <w:lvlText w:val="%1"/>
      <w:lvlJc w:val="left"/>
      <w:pPr>
        <w:ind w:left="809" w:hanging="360"/>
      </w:pPr>
      <w:rPr>
        <w:rFonts w:hint="default"/>
        <w:lang w:val="en-US" w:eastAsia="en-US" w:bidi="ar-SA"/>
      </w:rPr>
    </w:lvl>
    <w:lvl w:ilvl="1">
      <w:start w:val="1"/>
      <w:numFmt w:val="decimal"/>
      <w:lvlText w:val="%1.%2"/>
      <w:lvlJc w:val="left"/>
      <w:pPr>
        <w:ind w:left="80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43"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1.%2.%3.%4"/>
      <w:lvlJc w:val="left"/>
      <w:pPr>
        <w:ind w:left="2132"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2906" w:hanging="720"/>
      </w:pPr>
      <w:rPr>
        <w:rFonts w:hint="default"/>
        <w:lang w:val="en-US" w:eastAsia="en-US" w:bidi="ar-SA"/>
      </w:rPr>
    </w:lvl>
    <w:lvl w:ilvl="5">
      <w:numFmt w:val="bullet"/>
      <w:lvlText w:val="•"/>
      <w:lvlJc w:val="left"/>
      <w:pPr>
        <w:ind w:left="3672" w:hanging="720"/>
      </w:pPr>
      <w:rPr>
        <w:rFonts w:hint="default"/>
        <w:lang w:val="en-US" w:eastAsia="en-US" w:bidi="ar-SA"/>
      </w:rPr>
    </w:lvl>
    <w:lvl w:ilvl="6">
      <w:numFmt w:val="bullet"/>
      <w:lvlText w:val="•"/>
      <w:lvlJc w:val="left"/>
      <w:pPr>
        <w:ind w:left="4438" w:hanging="720"/>
      </w:pPr>
      <w:rPr>
        <w:rFonts w:hint="default"/>
        <w:lang w:val="en-US" w:eastAsia="en-US" w:bidi="ar-SA"/>
      </w:rPr>
    </w:lvl>
    <w:lvl w:ilvl="7">
      <w:numFmt w:val="bullet"/>
      <w:lvlText w:val="•"/>
      <w:lvlJc w:val="left"/>
      <w:pPr>
        <w:ind w:left="5204" w:hanging="720"/>
      </w:pPr>
      <w:rPr>
        <w:rFonts w:hint="default"/>
        <w:lang w:val="en-US" w:eastAsia="en-US" w:bidi="ar-SA"/>
      </w:rPr>
    </w:lvl>
    <w:lvl w:ilvl="8">
      <w:numFmt w:val="bullet"/>
      <w:lvlText w:val="•"/>
      <w:lvlJc w:val="left"/>
      <w:pPr>
        <w:ind w:left="5970" w:hanging="720"/>
      </w:pPr>
      <w:rPr>
        <w:rFonts w:hint="default"/>
        <w:lang w:val="en-US" w:eastAsia="en-US" w:bidi="ar-SA"/>
      </w:rPr>
    </w:lvl>
  </w:abstractNum>
  <w:abstractNum w:abstractNumId="89" w15:restartNumberingAfterBreak="0">
    <w:nsid w:val="7A026AFC"/>
    <w:multiLevelType w:val="multilevel"/>
    <w:tmpl w:val="3460A5EC"/>
    <w:lvl w:ilvl="0">
      <w:start w:val="4"/>
      <w:numFmt w:val="decimal"/>
      <w:lvlText w:val="%1"/>
      <w:lvlJc w:val="left"/>
      <w:pPr>
        <w:ind w:left="809" w:hanging="360"/>
      </w:pPr>
      <w:rPr>
        <w:rFonts w:hint="default"/>
        <w:lang w:val="en-US" w:eastAsia="en-US" w:bidi="ar-SA"/>
      </w:rPr>
    </w:lvl>
    <w:lvl w:ilvl="1">
      <w:start w:val="3"/>
      <w:numFmt w:val="decimal"/>
      <w:lvlText w:val="%1.%2"/>
      <w:lvlJc w:val="left"/>
      <w:pPr>
        <w:ind w:left="80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43"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787" w:hanging="540"/>
      </w:pPr>
      <w:rPr>
        <w:rFonts w:hint="default"/>
        <w:lang w:val="en-US" w:eastAsia="en-US" w:bidi="ar-SA"/>
      </w:rPr>
    </w:lvl>
    <w:lvl w:ilvl="4">
      <w:numFmt w:val="bullet"/>
      <w:lvlText w:val="•"/>
      <w:lvlJc w:val="left"/>
      <w:pPr>
        <w:ind w:left="3461" w:hanging="540"/>
      </w:pPr>
      <w:rPr>
        <w:rFonts w:hint="default"/>
        <w:lang w:val="en-US" w:eastAsia="en-US" w:bidi="ar-SA"/>
      </w:rPr>
    </w:lvl>
    <w:lvl w:ilvl="5">
      <w:numFmt w:val="bullet"/>
      <w:lvlText w:val="•"/>
      <w:lvlJc w:val="left"/>
      <w:pPr>
        <w:ind w:left="4134" w:hanging="540"/>
      </w:pPr>
      <w:rPr>
        <w:rFonts w:hint="default"/>
        <w:lang w:val="en-US" w:eastAsia="en-US" w:bidi="ar-SA"/>
      </w:rPr>
    </w:lvl>
    <w:lvl w:ilvl="6">
      <w:numFmt w:val="bullet"/>
      <w:lvlText w:val="•"/>
      <w:lvlJc w:val="left"/>
      <w:pPr>
        <w:ind w:left="4808" w:hanging="540"/>
      </w:pPr>
      <w:rPr>
        <w:rFonts w:hint="default"/>
        <w:lang w:val="en-US" w:eastAsia="en-US" w:bidi="ar-SA"/>
      </w:rPr>
    </w:lvl>
    <w:lvl w:ilvl="7">
      <w:numFmt w:val="bullet"/>
      <w:lvlText w:val="•"/>
      <w:lvlJc w:val="left"/>
      <w:pPr>
        <w:ind w:left="5482" w:hanging="540"/>
      </w:pPr>
      <w:rPr>
        <w:rFonts w:hint="default"/>
        <w:lang w:val="en-US" w:eastAsia="en-US" w:bidi="ar-SA"/>
      </w:rPr>
    </w:lvl>
    <w:lvl w:ilvl="8">
      <w:numFmt w:val="bullet"/>
      <w:lvlText w:val="•"/>
      <w:lvlJc w:val="left"/>
      <w:pPr>
        <w:ind w:left="6155" w:hanging="540"/>
      </w:pPr>
      <w:rPr>
        <w:rFonts w:hint="default"/>
        <w:lang w:val="en-US" w:eastAsia="en-US" w:bidi="ar-SA"/>
      </w:rPr>
    </w:lvl>
  </w:abstractNum>
  <w:abstractNum w:abstractNumId="90" w15:restartNumberingAfterBreak="0">
    <w:nsid w:val="7B8907FD"/>
    <w:multiLevelType w:val="multilevel"/>
    <w:tmpl w:val="532E64EC"/>
    <w:lvl w:ilvl="0">
      <w:start w:val="1"/>
      <w:numFmt w:val="decimal"/>
      <w:lvlText w:val="%1"/>
      <w:lvlJc w:val="left"/>
      <w:pPr>
        <w:ind w:left="1582" w:hanging="874"/>
      </w:pPr>
      <w:rPr>
        <w:rFonts w:hint="default"/>
        <w:lang w:val="en-US" w:eastAsia="en-US" w:bidi="ar-SA"/>
      </w:rPr>
    </w:lvl>
    <w:lvl w:ilvl="1">
      <w:start w:val="1"/>
      <w:numFmt w:val="decimal"/>
      <w:lvlText w:val="%1.%2"/>
      <w:lvlJc w:val="left"/>
      <w:pPr>
        <w:ind w:left="1582" w:hanging="874"/>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428" w:hanging="720"/>
      </w:pPr>
      <w:rPr>
        <w:rFonts w:hint="default"/>
        <w:spacing w:val="-3"/>
        <w:w w:val="100"/>
        <w:lang w:val="en-US" w:eastAsia="en-US" w:bidi="ar-SA"/>
      </w:rPr>
    </w:lvl>
    <w:lvl w:ilvl="3">
      <w:numFmt w:val="bullet"/>
      <w:lvlText w:val=""/>
      <w:lvlJc w:val="left"/>
      <w:pPr>
        <w:ind w:left="1181" w:hanging="720"/>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3913" w:hanging="720"/>
      </w:pPr>
      <w:rPr>
        <w:rFonts w:hint="default"/>
        <w:lang w:val="en-US" w:eastAsia="en-US" w:bidi="ar-SA"/>
      </w:rPr>
    </w:lvl>
    <w:lvl w:ilvl="5">
      <w:numFmt w:val="bullet"/>
      <w:lvlText w:val="•"/>
      <w:lvlJc w:val="left"/>
      <w:pPr>
        <w:ind w:left="5080" w:hanging="720"/>
      </w:pPr>
      <w:rPr>
        <w:rFonts w:hint="default"/>
        <w:lang w:val="en-US" w:eastAsia="en-US" w:bidi="ar-SA"/>
      </w:rPr>
    </w:lvl>
    <w:lvl w:ilvl="6">
      <w:numFmt w:val="bullet"/>
      <w:lvlText w:val="•"/>
      <w:lvlJc w:val="left"/>
      <w:pPr>
        <w:ind w:left="6247" w:hanging="720"/>
      </w:pPr>
      <w:rPr>
        <w:rFonts w:hint="default"/>
        <w:lang w:val="en-US" w:eastAsia="en-US" w:bidi="ar-SA"/>
      </w:rPr>
    </w:lvl>
    <w:lvl w:ilvl="7">
      <w:numFmt w:val="bullet"/>
      <w:lvlText w:val="•"/>
      <w:lvlJc w:val="left"/>
      <w:pPr>
        <w:ind w:left="7414" w:hanging="720"/>
      </w:pPr>
      <w:rPr>
        <w:rFonts w:hint="default"/>
        <w:lang w:val="en-US" w:eastAsia="en-US" w:bidi="ar-SA"/>
      </w:rPr>
    </w:lvl>
    <w:lvl w:ilvl="8">
      <w:numFmt w:val="bullet"/>
      <w:lvlText w:val="•"/>
      <w:lvlJc w:val="left"/>
      <w:pPr>
        <w:ind w:left="8581" w:hanging="720"/>
      </w:pPr>
      <w:rPr>
        <w:rFonts w:hint="default"/>
        <w:lang w:val="en-US" w:eastAsia="en-US" w:bidi="ar-SA"/>
      </w:rPr>
    </w:lvl>
  </w:abstractNum>
  <w:abstractNum w:abstractNumId="91" w15:restartNumberingAfterBreak="0">
    <w:nsid w:val="7BAF3ABE"/>
    <w:multiLevelType w:val="hybridMultilevel"/>
    <w:tmpl w:val="7D7A143E"/>
    <w:lvl w:ilvl="0" w:tplc="F808D144">
      <w:start w:val="1"/>
      <w:numFmt w:val="decimal"/>
      <w:lvlText w:val="%1."/>
      <w:lvlJc w:val="left"/>
      <w:pPr>
        <w:ind w:left="118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7800E5E">
      <w:numFmt w:val="bullet"/>
      <w:lvlText w:val="•"/>
      <w:lvlJc w:val="left"/>
      <w:pPr>
        <w:ind w:left="2153" w:hanging="360"/>
      </w:pPr>
      <w:rPr>
        <w:rFonts w:hint="default"/>
        <w:lang w:val="en-US" w:eastAsia="en-US" w:bidi="ar-SA"/>
      </w:rPr>
    </w:lvl>
    <w:lvl w:ilvl="2" w:tplc="9934F064">
      <w:numFmt w:val="bullet"/>
      <w:lvlText w:val="•"/>
      <w:lvlJc w:val="left"/>
      <w:pPr>
        <w:ind w:left="3127" w:hanging="360"/>
      </w:pPr>
      <w:rPr>
        <w:rFonts w:hint="default"/>
        <w:lang w:val="en-US" w:eastAsia="en-US" w:bidi="ar-SA"/>
      </w:rPr>
    </w:lvl>
    <w:lvl w:ilvl="3" w:tplc="BCD0F784">
      <w:numFmt w:val="bullet"/>
      <w:lvlText w:val="•"/>
      <w:lvlJc w:val="left"/>
      <w:pPr>
        <w:ind w:left="4100" w:hanging="360"/>
      </w:pPr>
      <w:rPr>
        <w:rFonts w:hint="default"/>
        <w:lang w:val="en-US" w:eastAsia="en-US" w:bidi="ar-SA"/>
      </w:rPr>
    </w:lvl>
    <w:lvl w:ilvl="4" w:tplc="4BBA9FD2">
      <w:numFmt w:val="bullet"/>
      <w:lvlText w:val="•"/>
      <w:lvlJc w:val="left"/>
      <w:pPr>
        <w:ind w:left="5074" w:hanging="360"/>
      </w:pPr>
      <w:rPr>
        <w:rFonts w:hint="default"/>
        <w:lang w:val="en-US" w:eastAsia="en-US" w:bidi="ar-SA"/>
      </w:rPr>
    </w:lvl>
    <w:lvl w:ilvl="5" w:tplc="CE5AE2C0">
      <w:numFmt w:val="bullet"/>
      <w:lvlText w:val="•"/>
      <w:lvlJc w:val="left"/>
      <w:pPr>
        <w:ind w:left="6047" w:hanging="360"/>
      </w:pPr>
      <w:rPr>
        <w:rFonts w:hint="default"/>
        <w:lang w:val="en-US" w:eastAsia="en-US" w:bidi="ar-SA"/>
      </w:rPr>
    </w:lvl>
    <w:lvl w:ilvl="6" w:tplc="9048C338">
      <w:numFmt w:val="bullet"/>
      <w:lvlText w:val="•"/>
      <w:lvlJc w:val="left"/>
      <w:pPr>
        <w:ind w:left="7021" w:hanging="360"/>
      </w:pPr>
      <w:rPr>
        <w:rFonts w:hint="default"/>
        <w:lang w:val="en-US" w:eastAsia="en-US" w:bidi="ar-SA"/>
      </w:rPr>
    </w:lvl>
    <w:lvl w:ilvl="7" w:tplc="D766241C">
      <w:numFmt w:val="bullet"/>
      <w:lvlText w:val="•"/>
      <w:lvlJc w:val="left"/>
      <w:pPr>
        <w:ind w:left="7994" w:hanging="360"/>
      </w:pPr>
      <w:rPr>
        <w:rFonts w:hint="default"/>
        <w:lang w:val="en-US" w:eastAsia="en-US" w:bidi="ar-SA"/>
      </w:rPr>
    </w:lvl>
    <w:lvl w:ilvl="8" w:tplc="9A9E4CCE">
      <w:numFmt w:val="bullet"/>
      <w:lvlText w:val="•"/>
      <w:lvlJc w:val="left"/>
      <w:pPr>
        <w:ind w:left="8968" w:hanging="360"/>
      </w:pPr>
      <w:rPr>
        <w:rFonts w:hint="default"/>
        <w:lang w:val="en-US" w:eastAsia="en-US" w:bidi="ar-SA"/>
      </w:rPr>
    </w:lvl>
  </w:abstractNum>
  <w:abstractNum w:abstractNumId="92" w15:restartNumberingAfterBreak="0">
    <w:nsid w:val="7BCB6C57"/>
    <w:multiLevelType w:val="multilevel"/>
    <w:tmpl w:val="0CD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1035EF"/>
    <w:multiLevelType w:val="multilevel"/>
    <w:tmpl w:val="79F2D7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31325B"/>
    <w:multiLevelType w:val="multilevel"/>
    <w:tmpl w:val="37DA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6B2DF2"/>
    <w:multiLevelType w:val="hybridMultilevel"/>
    <w:tmpl w:val="9E6ABEA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512107298">
    <w:abstractNumId w:val="80"/>
  </w:num>
  <w:num w:numId="2" w16cid:durableId="812599607">
    <w:abstractNumId w:val="50"/>
  </w:num>
  <w:num w:numId="3" w16cid:durableId="1010375264">
    <w:abstractNumId w:val="18"/>
  </w:num>
  <w:num w:numId="4" w16cid:durableId="2015524331">
    <w:abstractNumId w:val="85"/>
  </w:num>
  <w:num w:numId="5" w16cid:durableId="2101637968">
    <w:abstractNumId w:val="91"/>
  </w:num>
  <w:num w:numId="6" w16cid:durableId="780338012">
    <w:abstractNumId w:val="61"/>
  </w:num>
  <w:num w:numId="7" w16cid:durableId="1490710859">
    <w:abstractNumId w:val="28"/>
  </w:num>
  <w:num w:numId="8" w16cid:durableId="60371157">
    <w:abstractNumId w:val="24"/>
  </w:num>
  <w:num w:numId="9" w16cid:durableId="1308322145">
    <w:abstractNumId w:val="6"/>
  </w:num>
  <w:num w:numId="10" w16cid:durableId="46878888">
    <w:abstractNumId w:val="26"/>
  </w:num>
  <w:num w:numId="11" w16cid:durableId="1605113695">
    <w:abstractNumId w:val="45"/>
  </w:num>
  <w:num w:numId="12" w16cid:durableId="242882750">
    <w:abstractNumId w:val="62"/>
  </w:num>
  <w:num w:numId="13" w16cid:durableId="1430543546">
    <w:abstractNumId w:val="49"/>
  </w:num>
  <w:num w:numId="14" w16cid:durableId="1661227396">
    <w:abstractNumId w:val="42"/>
  </w:num>
  <w:num w:numId="15" w16cid:durableId="221524822">
    <w:abstractNumId w:val="90"/>
  </w:num>
  <w:num w:numId="16" w16cid:durableId="1874422020">
    <w:abstractNumId w:val="53"/>
  </w:num>
  <w:num w:numId="17" w16cid:durableId="1720396596">
    <w:abstractNumId w:val="14"/>
  </w:num>
  <w:num w:numId="18" w16cid:durableId="2052535587">
    <w:abstractNumId w:val="72"/>
  </w:num>
  <w:num w:numId="19" w16cid:durableId="578099541">
    <w:abstractNumId w:val="88"/>
  </w:num>
  <w:num w:numId="20" w16cid:durableId="1000737899">
    <w:abstractNumId w:val="89"/>
  </w:num>
  <w:num w:numId="21" w16cid:durableId="1273589718">
    <w:abstractNumId w:val="58"/>
  </w:num>
  <w:num w:numId="22" w16cid:durableId="410934717">
    <w:abstractNumId w:val="16"/>
  </w:num>
  <w:num w:numId="23" w16cid:durableId="797377489">
    <w:abstractNumId w:val="21"/>
  </w:num>
  <w:num w:numId="24" w16cid:durableId="1332756685">
    <w:abstractNumId w:val="20"/>
  </w:num>
  <w:num w:numId="25" w16cid:durableId="828986768">
    <w:abstractNumId w:val="22"/>
  </w:num>
  <w:num w:numId="26" w16cid:durableId="1933126216">
    <w:abstractNumId w:val="84"/>
  </w:num>
  <w:num w:numId="27" w16cid:durableId="1798062161">
    <w:abstractNumId w:val="86"/>
  </w:num>
  <w:num w:numId="28" w16cid:durableId="1709143695">
    <w:abstractNumId w:val="7"/>
  </w:num>
  <w:num w:numId="29" w16cid:durableId="2146699757">
    <w:abstractNumId w:val="41"/>
  </w:num>
  <w:num w:numId="30" w16cid:durableId="428740752">
    <w:abstractNumId w:val="33"/>
  </w:num>
  <w:num w:numId="31" w16cid:durableId="172110898">
    <w:abstractNumId w:val="35"/>
  </w:num>
  <w:num w:numId="32" w16cid:durableId="435442676">
    <w:abstractNumId w:val="57"/>
  </w:num>
  <w:num w:numId="33" w16cid:durableId="381292207">
    <w:abstractNumId w:val="73"/>
  </w:num>
  <w:num w:numId="34" w16cid:durableId="410542059">
    <w:abstractNumId w:val="66"/>
  </w:num>
  <w:num w:numId="35" w16cid:durableId="490557699">
    <w:abstractNumId w:val="75"/>
  </w:num>
  <w:num w:numId="36" w16cid:durableId="834683556">
    <w:abstractNumId w:val="47"/>
  </w:num>
  <w:num w:numId="37" w16cid:durableId="868109219">
    <w:abstractNumId w:val="60"/>
  </w:num>
  <w:num w:numId="38" w16cid:durableId="1511095357">
    <w:abstractNumId w:val="46"/>
  </w:num>
  <w:num w:numId="39" w16cid:durableId="59715565">
    <w:abstractNumId w:val="4"/>
  </w:num>
  <w:num w:numId="40" w16cid:durableId="1923488807">
    <w:abstractNumId w:val="87"/>
  </w:num>
  <w:num w:numId="41" w16cid:durableId="1242789418">
    <w:abstractNumId w:val="95"/>
  </w:num>
  <w:num w:numId="42" w16cid:durableId="1510485784">
    <w:abstractNumId w:val="48"/>
  </w:num>
  <w:num w:numId="43" w16cid:durableId="344093245">
    <w:abstractNumId w:val="68"/>
  </w:num>
  <w:num w:numId="44" w16cid:durableId="1599634892">
    <w:abstractNumId w:val="79"/>
  </w:num>
  <w:num w:numId="45" w16cid:durableId="2024504340">
    <w:abstractNumId w:val="3"/>
  </w:num>
  <w:num w:numId="46" w16cid:durableId="1553493249">
    <w:abstractNumId w:val="19"/>
  </w:num>
  <w:num w:numId="47" w16cid:durableId="522935180">
    <w:abstractNumId w:val="32"/>
  </w:num>
  <w:num w:numId="48" w16cid:durableId="1761830978">
    <w:abstractNumId w:val="36"/>
  </w:num>
  <w:num w:numId="49" w16cid:durableId="536506982">
    <w:abstractNumId w:val="51"/>
  </w:num>
  <w:num w:numId="50" w16cid:durableId="1859075841">
    <w:abstractNumId w:val="52"/>
  </w:num>
  <w:num w:numId="51" w16cid:durableId="1881741176">
    <w:abstractNumId w:val="10"/>
  </w:num>
  <w:num w:numId="52" w16cid:durableId="1556773951">
    <w:abstractNumId w:val="82"/>
  </w:num>
  <w:num w:numId="53" w16cid:durableId="1973434975">
    <w:abstractNumId w:val="38"/>
  </w:num>
  <w:num w:numId="54" w16cid:durableId="735053682">
    <w:abstractNumId w:val="29"/>
  </w:num>
  <w:num w:numId="55" w16cid:durableId="1797942547">
    <w:abstractNumId w:val="71"/>
  </w:num>
  <w:num w:numId="56" w16cid:durableId="321392737">
    <w:abstractNumId w:val="23"/>
  </w:num>
  <w:num w:numId="57" w16cid:durableId="1138841987">
    <w:abstractNumId w:val="92"/>
  </w:num>
  <w:num w:numId="58" w16cid:durableId="876041590">
    <w:abstractNumId w:val="5"/>
  </w:num>
  <w:num w:numId="59" w16cid:durableId="1101335869">
    <w:abstractNumId w:val="1"/>
  </w:num>
  <w:num w:numId="60" w16cid:durableId="1901013071">
    <w:abstractNumId w:val="25"/>
  </w:num>
  <w:num w:numId="61" w16cid:durableId="859972218">
    <w:abstractNumId w:val="64"/>
  </w:num>
  <w:num w:numId="62" w16cid:durableId="1183742789">
    <w:abstractNumId w:val="37"/>
  </w:num>
  <w:num w:numId="63" w16cid:durableId="115763298">
    <w:abstractNumId w:val="69"/>
  </w:num>
  <w:num w:numId="64" w16cid:durableId="506797479">
    <w:abstractNumId w:val="77"/>
  </w:num>
  <w:num w:numId="65" w16cid:durableId="1317496095">
    <w:abstractNumId w:val="11"/>
  </w:num>
  <w:num w:numId="66" w16cid:durableId="36662982">
    <w:abstractNumId w:val="40"/>
  </w:num>
  <w:num w:numId="67" w16cid:durableId="1047294276">
    <w:abstractNumId w:val="0"/>
  </w:num>
  <w:num w:numId="68" w16cid:durableId="2097821741">
    <w:abstractNumId w:val="93"/>
  </w:num>
  <w:num w:numId="69" w16cid:durableId="1075519280">
    <w:abstractNumId w:val="63"/>
  </w:num>
  <w:num w:numId="70" w16cid:durableId="392706245">
    <w:abstractNumId w:val="30"/>
  </w:num>
  <w:num w:numId="71" w16cid:durableId="1649289492">
    <w:abstractNumId w:val="13"/>
  </w:num>
  <w:num w:numId="72" w16cid:durableId="1312054739">
    <w:abstractNumId w:val="94"/>
  </w:num>
  <w:num w:numId="73" w16cid:durableId="1664965448">
    <w:abstractNumId w:val="12"/>
  </w:num>
  <w:num w:numId="74" w16cid:durableId="1529029459">
    <w:abstractNumId w:val="43"/>
  </w:num>
  <w:num w:numId="75" w16cid:durableId="640623846">
    <w:abstractNumId w:val="9"/>
  </w:num>
  <w:num w:numId="76" w16cid:durableId="1766681027">
    <w:abstractNumId w:val="78"/>
  </w:num>
  <w:num w:numId="77" w16cid:durableId="1687440476">
    <w:abstractNumId w:val="44"/>
  </w:num>
  <w:num w:numId="78" w16cid:durableId="1452364389">
    <w:abstractNumId w:val="34"/>
  </w:num>
  <w:num w:numId="79" w16cid:durableId="137772337">
    <w:abstractNumId w:val="27"/>
  </w:num>
  <w:num w:numId="80" w16cid:durableId="974064754">
    <w:abstractNumId w:val="55"/>
  </w:num>
  <w:num w:numId="81" w16cid:durableId="1437824564">
    <w:abstractNumId w:val="81"/>
  </w:num>
  <w:num w:numId="82" w16cid:durableId="1341926999">
    <w:abstractNumId w:val="83"/>
  </w:num>
  <w:num w:numId="83" w16cid:durableId="1854145767">
    <w:abstractNumId w:val="8"/>
  </w:num>
  <w:num w:numId="84" w16cid:durableId="1626690961">
    <w:abstractNumId w:val="2"/>
  </w:num>
  <w:num w:numId="85" w16cid:durableId="414976796">
    <w:abstractNumId w:val="56"/>
  </w:num>
  <w:num w:numId="86" w16cid:durableId="1268345505">
    <w:abstractNumId w:val="65"/>
  </w:num>
  <w:num w:numId="87" w16cid:durableId="1771051463">
    <w:abstractNumId w:val="74"/>
  </w:num>
  <w:num w:numId="88" w16cid:durableId="1071348215">
    <w:abstractNumId w:val="31"/>
  </w:num>
  <w:num w:numId="89" w16cid:durableId="1677533584">
    <w:abstractNumId w:val="76"/>
  </w:num>
  <w:num w:numId="90" w16cid:durableId="1201819219">
    <w:abstractNumId w:val="15"/>
    <w:lvlOverride w:ilvl="0">
      <w:startOverride w:val="1"/>
    </w:lvlOverride>
    <w:lvlOverride w:ilvl="1"/>
    <w:lvlOverride w:ilvl="2"/>
    <w:lvlOverride w:ilvl="3"/>
    <w:lvlOverride w:ilvl="4"/>
    <w:lvlOverride w:ilvl="5"/>
    <w:lvlOverride w:ilvl="6"/>
    <w:lvlOverride w:ilvl="7"/>
    <w:lvlOverride w:ilvl="8"/>
  </w:num>
  <w:num w:numId="91" w16cid:durableId="975256296">
    <w:abstractNumId w:val="70"/>
    <w:lvlOverride w:ilvl="0">
      <w:startOverride w:val="1"/>
    </w:lvlOverride>
    <w:lvlOverride w:ilvl="1"/>
    <w:lvlOverride w:ilvl="2"/>
    <w:lvlOverride w:ilvl="3"/>
    <w:lvlOverride w:ilvl="4"/>
    <w:lvlOverride w:ilvl="5"/>
    <w:lvlOverride w:ilvl="6"/>
    <w:lvlOverride w:ilvl="7"/>
    <w:lvlOverride w:ilvl="8"/>
  </w:num>
  <w:num w:numId="92" w16cid:durableId="765079035">
    <w:abstractNumId w:val="54"/>
  </w:num>
  <w:num w:numId="93" w16cid:durableId="2006785798">
    <w:abstractNumId w:val="59"/>
  </w:num>
  <w:num w:numId="94" w16cid:durableId="515005655">
    <w:abstractNumId w:val="67"/>
  </w:num>
  <w:num w:numId="95" w16cid:durableId="1952391667">
    <w:abstractNumId w:val="17"/>
  </w:num>
  <w:num w:numId="96" w16cid:durableId="2012557761">
    <w:abstractNumId w:val="39"/>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nad S bharadwaj">
    <w15:presenceInfo w15:providerId="Windows Live" w15:userId="4a27c70b4d2099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revisionView w:markup="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E14"/>
    <w:rsid w:val="000000D2"/>
    <w:rsid w:val="00000C2A"/>
    <w:rsid w:val="00001646"/>
    <w:rsid w:val="000103C5"/>
    <w:rsid w:val="000442D4"/>
    <w:rsid w:val="00053603"/>
    <w:rsid w:val="000557F9"/>
    <w:rsid w:val="0006270A"/>
    <w:rsid w:val="00066957"/>
    <w:rsid w:val="0008483C"/>
    <w:rsid w:val="00090447"/>
    <w:rsid w:val="000A01BA"/>
    <w:rsid w:val="000A349E"/>
    <w:rsid w:val="000B4A30"/>
    <w:rsid w:val="000B57B3"/>
    <w:rsid w:val="000C181E"/>
    <w:rsid w:val="000C2E5D"/>
    <w:rsid w:val="000C42DA"/>
    <w:rsid w:val="000C4D7B"/>
    <w:rsid w:val="000C78C3"/>
    <w:rsid w:val="000D2032"/>
    <w:rsid w:val="000D3E28"/>
    <w:rsid w:val="000D667E"/>
    <w:rsid w:val="000D6D89"/>
    <w:rsid w:val="000E59F3"/>
    <w:rsid w:val="000E5C6D"/>
    <w:rsid w:val="000E66E7"/>
    <w:rsid w:val="000E7F79"/>
    <w:rsid w:val="000F1B26"/>
    <w:rsid w:val="000F1C1C"/>
    <w:rsid w:val="001038B1"/>
    <w:rsid w:val="00105507"/>
    <w:rsid w:val="001148B1"/>
    <w:rsid w:val="00117AB1"/>
    <w:rsid w:val="00134E17"/>
    <w:rsid w:val="00136D0C"/>
    <w:rsid w:val="00142E02"/>
    <w:rsid w:val="001456B6"/>
    <w:rsid w:val="00145AB1"/>
    <w:rsid w:val="00150838"/>
    <w:rsid w:val="00172CD9"/>
    <w:rsid w:val="00182682"/>
    <w:rsid w:val="001864B7"/>
    <w:rsid w:val="001A00FA"/>
    <w:rsid w:val="001A655F"/>
    <w:rsid w:val="001A7490"/>
    <w:rsid w:val="001B3E20"/>
    <w:rsid w:val="001C379E"/>
    <w:rsid w:val="001D0B2F"/>
    <w:rsid w:val="001D624F"/>
    <w:rsid w:val="00201FEC"/>
    <w:rsid w:val="00213469"/>
    <w:rsid w:val="00214566"/>
    <w:rsid w:val="002212BD"/>
    <w:rsid w:val="00221ABC"/>
    <w:rsid w:val="002328DD"/>
    <w:rsid w:val="0023772F"/>
    <w:rsid w:val="00241BC5"/>
    <w:rsid w:val="00242B44"/>
    <w:rsid w:val="002549ED"/>
    <w:rsid w:val="00263AF7"/>
    <w:rsid w:val="0027157A"/>
    <w:rsid w:val="00271C40"/>
    <w:rsid w:val="00281CAA"/>
    <w:rsid w:val="0028373F"/>
    <w:rsid w:val="0028404E"/>
    <w:rsid w:val="00285BFB"/>
    <w:rsid w:val="0028662A"/>
    <w:rsid w:val="002A15BB"/>
    <w:rsid w:val="002A24B6"/>
    <w:rsid w:val="002A2929"/>
    <w:rsid w:val="002A3224"/>
    <w:rsid w:val="002A34CA"/>
    <w:rsid w:val="002B6EFA"/>
    <w:rsid w:val="002B724C"/>
    <w:rsid w:val="002D01CC"/>
    <w:rsid w:val="002D11FA"/>
    <w:rsid w:val="002E4252"/>
    <w:rsid w:val="002F2375"/>
    <w:rsid w:val="002F41FE"/>
    <w:rsid w:val="00300337"/>
    <w:rsid w:val="003072E5"/>
    <w:rsid w:val="003172B8"/>
    <w:rsid w:val="00326A1A"/>
    <w:rsid w:val="003342C4"/>
    <w:rsid w:val="00343529"/>
    <w:rsid w:val="00347585"/>
    <w:rsid w:val="003509F5"/>
    <w:rsid w:val="0036301D"/>
    <w:rsid w:val="00363305"/>
    <w:rsid w:val="00381FCD"/>
    <w:rsid w:val="00382115"/>
    <w:rsid w:val="00382430"/>
    <w:rsid w:val="00390594"/>
    <w:rsid w:val="003910B7"/>
    <w:rsid w:val="003B4C5F"/>
    <w:rsid w:val="003B66B0"/>
    <w:rsid w:val="003C238C"/>
    <w:rsid w:val="003D043B"/>
    <w:rsid w:val="003E2A2B"/>
    <w:rsid w:val="003F2360"/>
    <w:rsid w:val="003F406E"/>
    <w:rsid w:val="003F6187"/>
    <w:rsid w:val="003F7F32"/>
    <w:rsid w:val="00413ED7"/>
    <w:rsid w:val="0041611C"/>
    <w:rsid w:val="00417828"/>
    <w:rsid w:val="00417EC0"/>
    <w:rsid w:val="004221F7"/>
    <w:rsid w:val="00423AF3"/>
    <w:rsid w:val="0042414B"/>
    <w:rsid w:val="00437897"/>
    <w:rsid w:val="00437BA3"/>
    <w:rsid w:val="00446EBD"/>
    <w:rsid w:val="004528EC"/>
    <w:rsid w:val="0047377B"/>
    <w:rsid w:val="00476CD6"/>
    <w:rsid w:val="00495F9F"/>
    <w:rsid w:val="004969A6"/>
    <w:rsid w:val="004B3DBA"/>
    <w:rsid w:val="004C0B40"/>
    <w:rsid w:val="004C0E0F"/>
    <w:rsid w:val="004C10FD"/>
    <w:rsid w:val="004C181D"/>
    <w:rsid w:val="004C20E2"/>
    <w:rsid w:val="004D1E3E"/>
    <w:rsid w:val="004D283F"/>
    <w:rsid w:val="004D635A"/>
    <w:rsid w:val="004F0BF8"/>
    <w:rsid w:val="004F69FC"/>
    <w:rsid w:val="0050339B"/>
    <w:rsid w:val="005046EA"/>
    <w:rsid w:val="00510E95"/>
    <w:rsid w:val="00521729"/>
    <w:rsid w:val="0053342F"/>
    <w:rsid w:val="00554027"/>
    <w:rsid w:val="00555B94"/>
    <w:rsid w:val="00565150"/>
    <w:rsid w:val="00572734"/>
    <w:rsid w:val="00573C39"/>
    <w:rsid w:val="00585C06"/>
    <w:rsid w:val="0059128B"/>
    <w:rsid w:val="00593057"/>
    <w:rsid w:val="00595884"/>
    <w:rsid w:val="005A46E0"/>
    <w:rsid w:val="005A530E"/>
    <w:rsid w:val="005B5526"/>
    <w:rsid w:val="005B7463"/>
    <w:rsid w:val="005C751F"/>
    <w:rsid w:val="005D11FC"/>
    <w:rsid w:val="005D7E7D"/>
    <w:rsid w:val="005E453A"/>
    <w:rsid w:val="005E6CDA"/>
    <w:rsid w:val="00617706"/>
    <w:rsid w:val="00623756"/>
    <w:rsid w:val="0062387A"/>
    <w:rsid w:val="006258E6"/>
    <w:rsid w:val="0062735D"/>
    <w:rsid w:val="00636F66"/>
    <w:rsid w:val="006470C5"/>
    <w:rsid w:val="006476C8"/>
    <w:rsid w:val="006500BF"/>
    <w:rsid w:val="0065083A"/>
    <w:rsid w:val="00651DDC"/>
    <w:rsid w:val="00653627"/>
    <w:rsid w:val="0065699B"/>
    <w:rsid w:val="006709AA"/>
    <w:rsid w:val="00670E14"/>
    <w:rsid w:val="006733BE"/>
    <w:rsid w:val="0067433C"/>
    <w:rsid w:val="006746BF"/>
    <w:rsid w:val="00674B40"/>
    <w:rsid w:val="00676EB1"/>
    <w:rsid w:val="00691DA1"/>
    <w:rsid w:val="0069344A"/>
    <w:rsid w:val="006A2C38"/>
    <w:rsid w:val="006A3C87"/>
    <w:rsid w:val="006A4E27"/>
    <w:rsid w:val="006A73A4"/>
    <w:rsid w:val="006B5201"/>
    <w:rsid w:val="006E59B1"/>
    <w:rsid w:val="006E78EA"/>
    <w:rsid w:val="006F56C4"/>
    <w:rsid w:val="0071337C"/>
    <w:rsid w:val="007133F5"/>
    <w:rsid w:val="0072459A"/>
    <w:rsid w:val="00750510"/>
    <w:rsid w:val="00751D3F"/>
    <w:rsid w:val="00771E3F"/>
    <w:rsid w:val="007745BB"/>
    <w:rsid w:val="007A4DC9"/>
    <w:rsid w:val="007A6387"/>
    <w:rsid w:val="007B4825"/>
    <w:rsid w:val="007C4457"/>
    <w:rsid w:val="007C733D"/>
    <w:rsid w:val="007D34EC"/>
    <w:rsid w:val="007D3852"/>
    <w:rsid w:val="007D6E80"/>
    <w:rsid w:val="007E7E13"/>
    <w:rsid w:val="007F53F8"/>
    <w:rsid w:val="007F5D00"/>
    <w:rsid w:val="007F7499"/>
    <w:rsid w:val="008006AE"/>
    <w:rsid w:val="00803250"/>
    <w:rsid w:val="0080424B"/>
    <w:rsid w:val="00804355"/>
    <w:rsid w:val="00805672"/>
    <w:rsid w:val="00807D4A"/>
    <w:rsid w:val="00814FE7"/>
    <w:rsid w:val="00832C86"/>
    <w:rsid w:val="00837E8D"/>
    <w:rsid w:val="008431D0"/>
    <w:rsid w:val="008603D7"/>
    <w:rsid w:val="00863E35"/>
    <w:rsid w:val="00896CBA"/>
    <w:rsid w:val="008A3F45"/>
    <w:rsid w:val="008A448D"/>
    <w:rsid w:val="008A505D"/>
    <w:rsid w:val="008D25C9"/>
    <w:rsid w:val="008D357F"/>
    <w:rsid w:val="008D3BB7"/>
    <w:rsid w:val="008D4AEB"/>
    <w:rsid w:val="008E6FC7"/>
    <w:rsid w:val="008E7FFD"/>
    <w:rsid w:val="009019FD"/>
    <w:rsid w:val="00917F23"/>
    <w:rsid w:val="00922977"/>
    <w:rsid w:val="009245A0"/>
    <w:rsid w:val="00951DE8"/>
    <w:rsid w:val="009561AE"/>
    <w:rsid w:val="00965422"/>
    <w:rsid w:val="0098617C"/>
    <w:rsid w:val="00986C50"/>
    <w:rsid w:val="00991729"/>
    <w:rsid w:val="0099462B"/>
    <w:rsid w:val="009A1FF9"/>
    <w:rsid w:val="009A258D"/>
    <w:rsid w:val="009A4243"/>
    <w:rsid w:val="009A4743"/>
    <w:rsid w:val="009A65B9"/>
    <w:rsid w:val="009B0378"/>
    <w:rsid w:val="009B597F"/>
    <w:rsid w:val="009B7EF7"/>
    <w:rsid w:val="009C4917"/>
    <w:rsid w:val="009D5C3A"/>
    <w:rsid w:val="009E3A1E"/>
    <w:rsid w:val="009E61CC"/>
    <w:rsid w:val="009F053E"/>
    <w:rsid w:val="009F4A22"/>
    <w:rsid w:val="009F5182"/>
    <w:rsid w:val="009F698D"/>
    <w:rsid w:val="00A0539A"/>
    <w:rsid w:val="00A11CCF"/>
    <w:rsid w:val="00A15780"/>
    <w:rsid w:val="00A21EA9"/>
    <w:rsid w:val="00A315B2"/>
    <w:rsid w:val="00A374B7"/>
    <w:rsid w:val="00A40DB9"/>
    <w:rsid w:val="00A43F54"/>
    <w:rsid w:val="00A4474C"/>
    <w:rsid w:val="00A45BEC"/>
    <w:rsid w:val="00A53BE1"/>
    <w:rsid w:val="00A6218F"/>
    <w:rsid w:val="00A73F71"/>
    <w:rsid w:val="00A743A3"/>
    <w:rsid w:val="00A951D5"/>
    <w:rsid w:val="00A95FE5"/>
    <w:rsid w:val="00AA6CBB"/>
    <w:rsid w:val="00AB32B1"/>
    <w:rsid w:val="00AB6F04"/>
    <w:rsid w:val="00AD0C84"/>
    <w:rsid w:val="00AD20DD"/>
    <w:rsid w:val="00AD4D06"/>
    <w:rsid w:val="00AD53B8"/>
    <w:rsid w:val="00AE3C96"/>
    <w:rsid w:val="00AF2199"/>
    <w:rsid w:val="00AF2BB3"/>
    <w:rsid w:val="00B00BE8"/>
    <w:rsid w:val="00B0572E"/>
    <w:rsid w:val="00B11323"/>
    <w:rsid w:val="00B26856"/>
    <w:rsid w:val="00B27529"/>
    <w:rsid w:val="00B5710A"/>
    <w:rsid w:val="00B61249"/>
    <w:rsid w:val="00B62498"/>
    <w:rsid w:val="00B634ED"/>
    <w:rsid w:val="00B707C4"/>
    <w:rsid w:val="00B81646"/>
    <w:rsid w:val="00B92FDE"/>
    <w:rsid w:val="00B96286"/>
    <w:rsid w:val="00BB43D6"/>
    <w:rsid w:val="00BB4876"/>
    <w:rsid w:val="00BB4C50"/>
    <w:rsid w:val="00BB565A"/>
    <w:rsid w:val="00BB5924"/>
    <w:rsid w:val="00BB6738"/>
    <w:rsid w:val="00BB786E"/>
    <w:rsid w:val="00BC4DBC"/>
    <w:rsid w:val="00BC51D0"/>
    <w:rsid w:val="00BC60AE"/>
    <w:rsid w:val="00BE1637"/>
    <w:rsid w:val="00BE1DCB"/>
    <w:rsid w:val="00BF635A"/>
    <w:rsid w:val="00C063FF"/>
    <w:rsid w:val="00C06EB0"/>
    <w:rsid w:val="00C142E6"/>
    <w:rsid w:val="00C14DE9"/>
    <w:rsid w:val="00C228F9"/>
    <w:rsid w:val="00C30E08"/>
    <w:rsid w:val="00C3753F"/>
    <w:rsid w:val="00C5414D"/>
    <w:rsid w:val="00C56EE1"/>
    <w:rsid w:val="00C70AE4"/>
    <w:rsid w:val="00C719EB"/>
    <w:rsid w:val="00CB6345"/>
    <w:rsid w:val="00CC1F4A"/>
    <w:rsid w:val="00CC2058"/>
    <w:rsid w:val="00CC4D35"/>
    <w:rsid w:val="00CC5E65"/>
    <w:rsid w:val="00CC675F"/>
    <w:rsid w:val="00CD15AF"/>
    <w:rsid w:val="00CD4F86"/>
    <w:rsid w:val="00CD506F"/>
    <w:rsid w:val="00CD6404"/>
    <w:rsid w:val="00CF1C85"/>
    <w:rsid w:val="00D0048D"/>
    <w:rsid w:val="00D027EB"/>
    <w:rsid w:val="00D02C8E"/>
    <w:rsid w:val="00D07110"/>
    <w:rsid w:val="00D12F77"/>
    <w:rsid w:val="00D223F8"/>
    <w:rsid w:val="00D30420"/>
    <w:rsid w:val="00D40027"/>
    <w:rsid w:val="00D42F44"/>
    <w:rsid w:val="00D45719"/>
    <w:rsid w:val="00D55CC4"/>
    <w:rsid w:val="00D55D12"/>
    <w:rsid w:val="00D5689E"/>
    <w:rsid w:val="00D601CD"/>
    <w:rsid w:val="00D653F2"/>
    <w:rsid w:val="00D66B38"/>
    <w:rsid w:val="00D67D93"/>
    <w:rsid w:val="00D93497"/>
    <w:rsid w:val="00D9420E"/>
    <w:rsid w:val="00DA6A01"/>
    <w:rsid w:val="00DB185F"/>
    <w:rsid w:val="00DB1A64"/>
    <w:rsid w:val="00DB5C2A"/>
    <w:rsid w:val="00DB5FC4"/>
    <w:rsid w:val="00DB6478"/>
    <w:rsid w:val="00DC0836"/>
    <w:rsid w:val="00DE4B8B"/>
    <w:rsid w:val="00DF42ED"/>
    <w:rsid w:val="00DF5E3A"/>
    <w:rsid w:val="00DF7631"/>
    <w:rsid w:val="00E03099"/>
    <w:rsid w:val="00E039FB"/>
    <w:rsid w:val="00E15F3B"/>
    <w:rsid w:val="00E234AB"/>
    <w:rsid w:val="00E25FB1"/>
    <w:rsid w:val="00E323A1"/>
    <w:rsid w:val="00E348CE"/>
    <w:rsid w:val="00E34F50"/>
    <w:rsid w:val="00E36A0E"/>
    <w:rsid w:val="00E36ED3"/>
    <w:rsid w:val="00E438C1"/>
    <w:rsid w:val="00E5158E"/>
    <w:rsid w:val="00E60232"/>
    <w:rsid w:val="00E72843"/>
    <w:rsid w:val="00E74DD8"/>
    <w:rsid w:val="00E80709"/>
    <w:rsid w:val="00E92226"/>
    <w:rsid w:val="00E932CA"/>
    <w:rsid w:val="00E93E46"/>
    <w:rsid w:val="00E97D8E"/>
    <w:rsid w:val="00EA0D2F"/>
    <w:rsid w:val="00EA1259"/>
    <w:rsid w:val="00EA6A5F"/>
    <w:rsid w:val="00EA6D97"/>
    <w:rsid w:val="00EB4162"/>
    <w:rsid w:val="00EC290C"/>
    <w:rsid w:val="00ED46FA"/>
    <w:rsid w:val="00EF4EB2"/>
    <w:rsid w:val="00F04A14"/>
    <w:rsid w:val="00F07404"/>
    <w:rsid w:val="00F139D2"/>
    <w:rsid w:val="00F359F6"/>
    <w:rsid w:val="00F523F6"/>
    <w:rsid w:val="00F541E1"/>
    <w:rsid w:val="00F611A3"/>
    <w:rsid w:val="00F616E6"/>
    <w:rsid w:val="00F635F8"/>
    <w:rsid w:val="00F67C65"/>
    <w:rsid w:val="00F7178F"/>
    <w:rsid w:val="00F82634"/>
    <w:rsid w:val="00F942DC"/>
    <w:rsid w:val="00FA699B"/>
    <w:rsid w:val="00FA6BBF"/>
    <w:rsid w:val="00FB4D45"/>
    <w:rsid w:val="00FB691D"/>
    <w:rsid w:val="00FC32E8"/>
    <w:rsid w:val="00FD1030"/>
    <w:rsid w:val="00FD21C4"/>
    <w:rsid w:val="00FD5FFD"/>
    <w:rsid w:val="00FD61F6"/>
    <w:rsid w:val="00FD6E9D"/>
    <w:rsid w:val="00FE0947"/>
    <w:rsid w:val="00FF5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BE45C"/>
  <w15:docId w15:val="{E7206C87-D195-412E-B0B2-79F49A7C2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30E"/>
    <w:rPr>
      <w:rFonts w:ascii="Times New Roman" w:eastAsia="Times New Roman" w:hAnsi="Times New Roman" w:cs="Times New Roman"/>
    </w:rPr>
  </w:style>
  <w:style w:type="paragraph" w:styleId="Heading1">
    <w:name w:val="heading 1"/>
    <w:basedOn w:val="Normal"/>
    <w:link w:val="Heading1Char"/>
    <w:uiPriority w:val="9"/>
    <w:qFormat/>
    <w:pPr>
      <w:ind w:left="1996"/>
      <w:jc w:val="center"/>
      <w:outlineLvl w:val="0"/>
    </w:pPr>
    <w:rPr>
      <w:b/>
      <w:bCs/>
      <w:sz w:val="36"/>
      <w:szCs w:val="36"/>
    </w:rPr>
  </w:style>
  <w:style w:type="paragraph" w:styleId="Heading2">
    <w:name w:val="heading 2"/>
    <w:basedOn w:val="Normal"/>
    <w:link w:val="Heading2Char"/>
    <w:uiPriority w:val="9"/>
    <w:unhideWhenUsed/>
    <w:qFormat/>
    <w:pPr>
      <w:spacing w:before="277"/>
      <w:ind w:left="1582"/>
      <w:outlineLvl w:val="1"/>
    </w:pPr>
    <w:rPr>
      <w:b/>
      <w:bCs/>
      <w:sz w:val="32"/>
      <w:szCs w:val="32"/>
    </w:rPr>
  </w:style>
  <w:style w:type="paragraph" w:styleId="Heading3">
    <w:name w:val="heading 3"/>
    <w:basedOn w:val="Normal"/>
    <w:link w:val="Heading3Char"/>
    <w:uiPriority w:val="9"/>
    <w:unhideWhenUsed/>
    <w:qFormat/>
    <w:pPr>
      <w:ind w:left="1186" w:hanging="478"/>
      <w:outlineLvl w:val="2"/>
    </w:pPr>
    <w:rPr>
      <w:b/>
      <w:bCs/>
      <w:sz w:val="32"/>
      <w:szCs w:val="32"/>
    </w:rPr>
  </w:style>
  <w:style w:type="paragraph" w:styleId="Heading4">
    <w:name w:val="heading 4"/>
    <w:basedOn w:val="Normal"/>
    <w:link w:val="Heading4Char"/>
    <w:uiPriority w:val="9"/>
    <w:unhideWhenUsed/>
    <w:qFormat/>
    <w:pPr>
      <w:ind w:left="1337" w:hanging="629"/>
      <w:jc w:val="both"/>
      <w:outlineLvl w:val="3"/>
    </w:pPr>
    <w:rPr>
      <w:b/>
      <w:bCs/>
      <w:sz w:val="28"/>
      <w:szCs w:val="28"/>
    </w:rPr>
  </w:style>
  <w:style w:type="paragraph" w:styleId="Heading5">
    <w:name w:val="heading 5"/>
    <w:basedOn w:val="Normal"/>
    <w:link w:val="Heading5Char"/>
    <w:uiPriority w:val="9"/>
    <w:unhideWhenUsed/>
    <w:qFormat/>
    <w:pPr>
      <w:ind w:left="708"/>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1"/>
      <w:ind w:left="266"/>
      <w:jc w:val="center"/>
    </w:pPr>
    <w:rPr>
      <w:sz w:val="52"/>
      <w:szCs w:val="52"/>
    </w:rPr>
  </w:style>
  <w:style w:type="paragraph" w:styleId="ListParagraph">
    <w:name w:val="List Paragraph"/>
    <w:basedOn w:val="Normal"/>
    <w:uiPriority w:val="1"/>
    <w:qFormat/>
    <w:pPr>
      <w:ind w:left="1181" w:hanging="360"/>
      <w:jc w:val="both"/>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28662A"/>
    <w:rPr>
      <w:rFonts w:ascii="Times New Roman" w:eastAsia="Times New Roman" w:hAnsi="Times New Roman" w:cs="Times New Roman"/>
      <w:sz w:val="24"/>
      <w:szCs w:val="24"/>
    </w:rPr>
  </w:style>
  <w:style w:type="character" w:styleId="Strong">
    <w:name w:val="Strong"/>
    <w:basedOn w:val="DefaultParagraphFont"/>
    <w:uiPriority w:val="22"/>
    <w:qFormat/>
    <w:rsid w:val="00CC4D35"/>
    <w:rPr>
      <w:b/>
      <w:bCs/>
    </w:rPr>
  </w:style>
  <w:style w:type="paragraph" w:styleId="Header">
    <w:name w:val="header"/>
    <w:basedOn w:val="Normal"/>
    <w:link w:val="HeaderChar"/>
    <w:uiPriority w:val="99"/>
    <w:unhideWhenUsed/>
    <w:rsid w:val="005C751F"/>
    <w:pPr>
      <w:tabs>
        <w:tab w:val="center" w:pos="4513"/>
        <w:tab w:val="right" w:pos="9026"/>
      </w:tabs>
    </w:pPr>
  </w:style>
  <w:style w:type="character" w:customStyle="1" w:styleId="HeaderChar">
    <w:name w:val="Header Char"/>
    <w:basedOn w:val="DefaultParagraphFont"/>
    <w:link w:val="Header"/>
    <w:uiPriority w:val="99"/>
    <w:rsid w:val="005C751F"/>
    <w:rPr>
      <w:rFonts w:ascii="Times New Roman" w:eastAsia="Times New Roman" w:hAnsi="Times New Roman" w:cs="Times New Roman"/>
    </w:rPr>
  </w:style>
  <w:style w:type="paragraph" w:styleId="Footer">
    <w:name w:val="footer"/>
    <w:basedOn w:val="Normal"/>
    <w:link w:val="FooterChar"/>
    <w:uiPriority w:val="99"/>
    <w:unhideWhenUsed/>
    <w:rsid w:val="005C751F"/>
    <w:pPr>
      <w:tabs>
        <w:tab w:val="center" w:pos="4513"/>
        <w:tab w:val="right" w:pos="9026"/>
      </w:tabs>
    </w:pPr>
  </w:style>
  <w:style w:type="character" w:customStyle="1" w:styleId="FooterChar">
    <w:name w:val="Footer Char"/>
    <w:basedOn w:val="DefaultParagraphFont"/>
    <w:link w:val="Footer"/>
    <w:uiPriority w:val="99"/>
    <w:rsid w:val="005C751F"/>
    <w:rPr>
      <w:rFonts w:ascii="Times New Roman" w:eastAsia="Times New Roman" w:hAnsi="Times New Roman" w:cs="Times New Roman"/>
    </w:rPr>
  </w:style>
  <w:style w:type="paragraph" w:styleId="NormalWeb">
    <w:name w:val="Normal (Web)"/>
    <w:basedOn w:val="Normal"/>
    <w:uiPriority w:val="99"/>
    <w:unhideWhenUsed/>
    <w:rsid w:val="009A4743"/>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9A4743"/>
    <w:rPr>
      <w:i/>
      <w:iCs/>
    </w:rPr>
  </w:style>
  <w:style w:type="character" w:customStyle="1" w:styleId="Heading2Char">
    <w:name w:val="Heading 2 Char"/>
    <w:basedOn w:val="DefaultParagraphFont"/>
    <w:link w:val="Heading2"/>
    <w:uiPriority w:val="9"/>
    <w:rsid w:val="00263AF7"/>
    <w:rPr>
      <w:rFonts w:ascii="Times New Roman" w:eastAsia="Times New Roman" w:hAnsi="Times New Roman" w:cs="Times New Roman"/>
      <w:b/>
      <w:bCs/>
      <w:sz w:val="32"/>
      <w:szCs w:val="32"/>
    </w:rPr>
  </w:style>
  <w:style w:type="paragraph" w:styleId="BalloonText">
    <w:name w:val="Balloon Text"/>
    <w:basedOn w:val="Normal"/>
    <w:link w:val="BalloonTextChar"/>
    <w:uiPriority w:val="99"/>
    <w:semiHidden/>
    <w:unhideWhenUsed/>
    <w:rsid w:val="00E323A1"/>
    <w:rPr>
      <w:rFonts w:ascii="Tahoma" w:hAnsi="Tahoma" w:cs="Tahoma"/>
      <w:sz w:val="16"/>
      <w:szCs w:val="16"/>
    </w:rPr>
  </w:style>
  <w:style w:type="character" w:customStyle="1" w:styleId="BalloonTextChar">
    <w:name w:val="Balloon Text Char"/>
    <w:basedOn w:val="DefaultParagraphFont"/>
    <w:link w:val="BalloonText"/>
    <w:uiPriority w:val="99"/>
    <w:semiHidden/>
    <w:rsid w:val="00E323A1"/>
    <w:rPr>
      <w:rFonts w:ascii="Tahoma" w:eastAsia="Times New Roman" w:hAnsi="Tahoma" w:cs="Tahoma"/>
      <w:sz w:val="16"/>
      <w:szCs w:val="16"/>
    </w:rPr>
  </w:style>
  <w:style w:type="paragraph" w:styleId="TOCHeading">
    <w:name w:val="TOC Heading"/>
    <w:basedOn w:val="Heading1"/>
    <w:next w:val="Normal"/>
    <w:uiPriority w:val="39"/>
    <w:unhideWhenUsed/>
    <w:qFormat/>
    <w:rsid w:val="00CC675F"/>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CC675F"/>
    <w:pPr>
      <w:spacing w:after="100"/>
      <w:ind w:left="220"/>
    </w:pPr>
  </w:style>
  <w:style w:type="paragraph" w:styleId="TOC1">
    <w:name w:val="toc 1"/>
    <w:basedOn w:val="Normal"/>
    <w:next w:val="Normal"/>
    <w:autoRedefine/>
    <w:uiPriority w:val="39"/>
    <w:unhideWhenUsed/>
    <w:rsid w:val="00CC675F"/>
    <w:pPr>
      <w:spacing w:after="100"/>
    </w:pPr>
  </w:style>
  <w:style w:type="paragraph" w:styleId="TOC3">
    <w:name w:val="toc 3"/>
    <w:basedOn w:val="Normal"/>
    <w:next w:val="Normal"/>
    <w:autoRedefine/>
    <w:uiPriority w:val="39"/>
    <w:unhideWhenUsed/>
    <w:rsid w:val="00CC675F"/>
    <w:pPr>
      <w:spacing w:after="100"/>
      <w:ind w:left="440"/>
    </w:pPr>
  </w:style>
  <w:style w:type="paragraph" w:styleId="TOC4">
    <w:name w:val="toc 4"/>
    <w:basedOn w:val="Normal"/>
    <w:next w:val="Normal"/>
    <w:autoRedefine/>
    <w:uiPriority w:val="39"/>
    <w:unhideWhenUsed/>
    <w:rsid w:val="00CC675F"/>
    <w:pPr>
      <w:widowControl/>
      <w:autoSpaceDE/>
      <w:autoSpaceDN/>
      <w:spacing w:after="100" w:line="278" w:lineRule="auto"/>
      <w:ind w:left="720"/>
    </w:pPr>
    <w:rPr>
      <w:rFonts w:asciiTheme="minorHAnsi" w:eastAsiaTheme="minorEastAsia" w:hAnsiTheme="minorHAnsi" w:cstheme="minorBidi"/>
      <w:kern w:val="2"/>
      <w:sz w:val="24"/>
      <w:szCs w:val="24"/>
      <w:lang w:val="en-IN" w:eastAsia="en-IN"/>
      <w14:ligatures w14:val="standardContextual"/>
    </w:rPr>
  </w:style>
  <w:style w:type="paragraph" w:styleId="TOC5">
    <w:name w:val="toc 5"/>
    <w:basedOn w:val="Normal"/>
    <w:next w:val="Normal"/>
    <w:autoRedefine/>
    <w:uiPriority w:val="39"/>
    <w:unhideWhenUsed/>
    <w:rsid w:val="00CC675F"/>
    <w:pPr>
      <w:widowControl/>
      <w:autoSpaceDE/>
      <w:autoSpaceDN/>
      <w:spacing w:after="100" w:line="278" w:lineRule="auto"/>
      <w:ind w:left="960"/>
    </w:pPr>
    <w:rPr>
      <w:rFonts w:asciiTheme="minorHAnsi" w:eastAsiaTheme="minorEastAsia" w:hAnsiTheme="minorHAnsi" w:cstheme="minorBidi"/>
      <w:kern w:val="2"/>
      <w:sz w:val="24"/>
      <w:szCs w:val="24"/>
      <w:lang w:val="en-IN" w:eastAsia="en-IN"/>
      <w14:ligatures w14:val="standardContextual"/>
    </w:rPr>
  </w:style>
  <w:style w:type="paragraph" w:styleId="TOC6">
    <w:name w:val="toc 6"/>
    <w:basedOn w:val="Normal"/>
    <w:next w:val="Normal"/>
    <w:autoRedefine/>
    <w:uiPriority w:val="39"/>
    <w:unhideWhenUsed/>
    <w:rsid w:val="00CC675F"/>
    <w:pPr>
      <w:widowControl/>
      <w:autoSpaceDE/>
      <w:autoSpaceDN/>
      <w:spacing w:after="100" w:line="278" w:lineRule="auto"/>
      <w:ind w:left="1200"/>
    </w:pPr>
    <w:rPr>
      <w:rFonts w:asciiTheme="minorHAnsi" w:eastAsiaTheme="minorEastAsia" w:hAnsiTheme="minorHAnsi" w:cstheme="minorBidi"/>
      <w:kern w:val="2"/>
      <w:sz w:val="24"/>
      <w:szCs w:val="24"/>
      <w:lang w:val="en-IN" w:eastAsia="en-IN"/>
      <w14:ligatures w14:val="standardContextual"/>
    </w:rPr>
  </w:style>
  <w:style w:type="paragraph" w:styleId="TOC7">
    <w:name w:val="toc 7"/>
    <w:basedOn w:val="Normal"/>
    <w:next w:val="Normal"/>
    <w:autoRedefine/>
    <w:uiPriority w:val="39"/>
    <w:unhideWhenUsed/>
    <w:rsid w:val="00CC675F"/>
    <w:pPr>
      <w:widowControl/>
      <w:autoSpaceDE/>
      <w:autoSpaceDN/>
      <w:spacing w:after="100" w:line="278" w:lineRule="auto"/>
      <w:ind w:left="1440"/>
    </w:pPr>
    <w:rPr>
      <w:rFonts w:asciiTheme="minorHAnsi" w:eastAsiaTheme="minorEastAsia" w:hAnsiTheme="minorHAnsi" w:cstheme="minorBidi"/>
      <w:kern w:val="2"/>
      <w:sz w:val="24"/>
      <w:szCs w:val="24"/>
      <w:lang w:val="en-IN" w:eastAsia="en-IN"/>
      <w14:ligatures w14:val="standardContextual"/>
    </w:rPr>
  </w:style>
  <w:style w:type="paragraph" w:styleId="TOC8">
    <w:name w:val="toc 8"/>
    <w:basedOn w:val="Normal"/>
    <w:next w:val="Normal"/>
    <w:autoRedefine/>
    <w:uiPriority w:val="39"/>
    <w:unhideWhenUsed/>
    <w:rsid w:val="00CC675F"/>
    <w:pPr>
      <w:widowControl/>
      <w:autoSpaceDE/>
      <w:autoSpaceDN/>
      <w:spacing w:after="100" w:line="278" w:lineRule="auto"/>
      <w:ind w:left="1680"/>
    </w:pPr>
    <w:rPr>
      <w:rFonts w:asciiTheme="minorHAnsi" w:eastAsiaTheme="minorEastAsia" w:hAnsiTheme="minorHAnsi" w:cstheme="minorBidi"/>
      <w:kern w:val="2"/>
      <w:sz w:val="24"/>
      <w:szCs w:val="24"/>
      <w:lang w:val="en-IN" w:eastAsia="en-IN"/>
      <w14:ligatures w14:val="standardContextual"/>
    </w:rPr>
  </w:style>
  <w:style w:type="paragraph" w:styleId="TOC9">
    <w:name w:val="toc 9"/>
    <w:basedOn w:val="Normal"/>
    <w:next w:val="Normal"/>
    <w:autoRedefine/>
    <w:uiPriority w:val="39"/>
    <w:unhideWhenUsed/>
    <w:rsid w:val="00CC675F"/>
    <w:pPr>
      <w:widowControl/>
      <w:autoSpaceDE/>
      <w:autoSpaceDN/>
      <w:spacing w:after="100" w:line="278" w:lineRule="auto"/>
      <w:ind w:left="1920"/>
    </w:pPr>
    <w:rPr>
      <w:rFonts w:asciiTheme="minorHAnsi" w:eastAsiaTheme="minorEastAsia" w:hAnsiTheme="minorHAnsi" w:cstheme="minorBidi"/>
      <w:kern w:val="2"/>
      <w:sz w:val="24"/>
      <w:szCs w:val="24"/>
      <w:lang w:val="en-IN" w:eastAsia="en-IN"/>
      <w14:ligatures w14:val="standardContextual"/>
    </w:rPr>
  </w:style>
  <w:style w:type="character" w:styleId="Hyperlink">
    <w:name w:val="Hyperlink"/>
    <w:basedOn w:val="DefaultParagraphFont"/>
    <w:uiPriority w:val="99"/>
    <w:unhideWhenUsed/>
    <w:rsid w:val="00CC675F"/>
    <w:rPr>
      <w:color w:val="0000FF" w:themeColor="hyperlink"/>
      <w:u w:val="single"/>
    </w:rPr>
  </w:style>
  <w:style w:type="character" w:styleId="UnresolvedMention">
    <w:name w:val="Unresolved Mention"/>
    <w:basedOn w:val="DefaultParagraphFont"/>
    <w:uiPriority w:val="99"/>
    <w:semiHidden/>
    <w:unhideWhenUsed/>
    <w:rsid w:val="00CC675F"/>
    <w:rPr>
      <w:color w:val="605E5C"/>
      <w:shd w:val="clear" w:color="auto" w:fill="E1DFDD"/>
    </w:rPr>
  </w:style>
  <w:style w:type="character" w:customStyle="1" w:styleId="Heading3Char">
    <w:name w:val="Heading 3 Char"/>
    <w:basedOn w:val="DefaultParagraphFont"/>
    <w:link w:val="Heading3"/>
    <w:uiPriority w:val="9"/>
    <w:rsid w:val="00242B44"/>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0E66E7"/>
    <w:rPr>
      <w:rFonts w:ascii="Times New Roman" w:eastAsia="Times New Roman" w:hAnsi="Times New Roman" w:cs="Times New Roman"/>
      <w:b/>
      <w:bCs/>
      <w:sz w:val="28"/>
      <w:szCs w:val="28"/>
    </w:rPr>
  </w:style>
  <w:style w:type="character" w:styleId="HTMLCode">
    <w:name w:val="HTML Code"/>
    <w:basedOn w:val="DefaultParagraphFont"/>
    <w:uiPriority w:val="99"/>
    <w:semiHidden/>
    <w:unhideWhenUsed/>
    <w:rsid w:val="00446EB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E36ED3"/>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B96286"/>
    <w:rPr>
      <w:rFonts w:ascii="Times New Roman" w:eastAsia="Times New Roman" w:hAnsi="Times New Roman" w:cs="Times New Roman"/>
      <w:b/>
      <w:bCs/>
      <w:sz w:val="36"/>
      <w:szCs w:val="36"/>
    </w:rPr>
  </w:style>
  <w:style w:type="table" w:styleId="TableGrid">
    <w:name w:val="Table Grid"/>
    <w:basedOn w:val="TableNormal"/>
    <w:uiPriority w:val="39"/>
    <w:rsid w:val="00D67D93"/>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C733D"/>
    <w:pPr>
      <w:widowControl/>
      <w:autoSpaceDE/>
      <w:autoSpaceDN/>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8200">
      <w:bodyDiv w:val="1"/>
      <w:marLeft w:val="0"/>
      <w:marRight w:val="0"/>
      <w:marTop w:val="0"/>
      <w:marBottom w:val="0"/>
      <w:divBdr>
        <w:top w:val="none" w:sz="0" w:space="0" w:color="auto"/>
        <w:left w:val="none" w:sz="0" w:space="0" w:color="auto"/>
        <w:bottom w:val="none" w:sz="0" w:space="0" w:color="auto"/>
        <w:right w:val="none" w:sz="0" w:space="0" w:color="auto"/>
      </w:divBdr>
    </w:div>
    <w:div w:id="20396280">
      <w:bodyDiv w:val="1"/>
      <w:marLeft w:val="0"/>
      <w:marRight w:val="0"/>
      <w:marTop w:val="0"/>
      <w:marBottom w:val="0"/>
      <w:divBdr>
        <w:top w:val="none" w:sz="0" w:space="0" w:color="auto"/>
        <w:left w:val="none" w:sz="0" w:space="0" w:color="auto"/>
        <w:bottom w:val="none" w:sz="0" w:space="0" w:color="auto"/>
        <w:right w:val="none" w:sz="0" w:space="0" w:color="auto"/>
      </w:divBdr>
    </w:div>
    <w:div w:id="44574862">
      <w:bodyDiv w:val="1"/>
      <w:marLeft w:val="0"/>
      <w:marRight w:val="0"/>
      <w:marTop w:val="0"/>
      <w:marBottom w:val="0"/>
      <w:divBdr>
        <w:top w:val="none" w:sz="0" w:space="0" w:color="auto"/>
        <w:left w:val="none" w:sz="0" w:space="0" w:color="auto"/>
        <w:bottom w:val="none" w:sz="0" w:space="0" w:color="auto"/>
        <w:right w:val="none" w:sz="0" w:space="0" w:color="auto"/>
      </w:divBdr>
    </w:div>
    <w:div w:id="57364659">
      <w:bodyDiv w:val="1"/>
      <w:marLeft w:val="0"/>
      <w:marRight w:val="0"/>
      <w:marTop w:val="0"/>
      <w:marBottom w:val="0"/>
      <w:divBdr>
        <w:top w:val="none" w:sz="0" w:space="0" w:color="auto"/>
        <w:left w:val="none" w:sz="0" w:space="0" w:color="auto"/>
        <w:bottom w:val="none" w:sz="0" w:space="0" w:color="auto"/>
        <w:right w:val="none" w:sz="0" w:space="0" w:color="auto"/>
      </w:divBdr>
    </w:div>
    <w:div w:id="67502297">
      <w:bodyDiv w:val="1"/>
      <w:marLeft w:val="0"/>
      <w:marRight w:val="0"/>
      <w:marTop w:val="0"/>
      <w:marBottom w:val="0"/>
      <w:divBdr>
        <w:top w:val="none" w:sz="0" w:space="0" w:color="auto"/>
        <w:left w:val="none" w:sz="0" w:space="0" w:color="auto"/>
        <w:bottom w:val="none" w:sz="0" w:space="0" w:color="auto"/>
        <w:right w:val="none" w:sz="0" w:space="0" w:color="auto"/>
      </w:divBdr>
    </w:div>
    <w:div w:id="70279207">
      <w:bodyDiv w:val="1"/>
      <w:marLeft w:val="0"/>
      <w:marRight w:val="0"/>
      <w:marTop w:val="0"/>
      <w:marBottom w:val="0"/>
      <w:divBdr>
        <w:top w:val="none" w:sz="0" w:space="0" w:color="auto"/>
        <w:left w:val="none" w:sz="0" w:space="0" w:color="auto"/>
        <w:bottom w:val="none" w:sz="0" w:space="0" w:color="auto"/>
        <w:right w:val="none" w:sz="0" w:space="0" w:color="auto"/>
      </w:divBdr>
    </w:div>
    <w:div w:id="86002585">
      <w:bodyDiv w:val="1"/>
      <w:marLeft w:val="0"/>
      <w:marRight w:val="0"/>
      <w:marTop w:val="0"/>
      <w:marBottom w:val="0"/>
      <w:divBdr>
        <w:top w:val="none" w:sz="0" w:space="0" w:color="auto"/>
        <w:left w:val="none" w:sz="0" w:space="0" w:color="auto"/>
        <w:bottom w:val="none" w:sz="0" w:space="0" w:color="auto"/>
        <w:right w:val="none" w:sz="0" w:space="0" w:color="auto"/>
      </w:divBdr>
    </w:div>
    <w:div w:id="104740888">
      <w:bodyDiv w:val="1"/>
      <w:marLeft w:val="0"/>
      <w:marRight w:val="0"/>
      <w:marTop w:val="0"/>
      <w:marBottom w:val="0"/>
      <w:divBdr>
        <w:top w:val="none" w:sz="0" w:space="0" w:color="auto"/>
        <w:left w:val="none" w:sz="0" w:space="0" w:color="auto"/>
        <w:bottom w:val="none" w:sz="0" w:space="0" w:color="auto"/>
        <w:right w:val="none" w:sz="0" w:space="0" w:color="auto"/>
      </w:divBdr>
    </w:div>
    <w:div w:id="107939583">
      <w:bodyDiv w:val="1"/>
      <w:marLeft w:val="0"/>
      <w:marRight w:val="0"/>
      <w:marTop w:val="0"/>
      <w:marBottom w:val="0"/>
      <w:divBdr>
        <w:top w:val="none" w:sz="0" w:space="0" w:color="auto"/>
        <w:left w:val="none" w:sz="0" w:space="0" w:color="auto"/>
        <w:bottom w:val="none" w:sz="0" w:space="0" w:color="auto"/>
        <w:right w:val="none" w:sz="0" w:space="0" w:color="auto"/>
      </w:divBdr>
    </w:div>
    <w:div w:id="130562734">
      <w:bodyDiv w:val="1"/>
      <w:marLeft w:val="0"/>
      <w:marRight w:val="0"/>
      <w:marTop w:val="0"/>
      <w:marBottom w:val="0"/>
      <w:divBdr>
        <w:top w:val="none" w:sz="0" w:space="0" w:color="auto"/>
        <w:left w:val="none" w:sz="0" w:space="0" w:color="auto"/>
        <w:bottom w:val="none" w:sz="0" w:space="0" w:color="auto"/>
        <w:right w:val="none" w:sz="0" w:space="0" w:color="auto"/>
      </w:divBdr>
    </w:div>
    <w:div w:id="141238358">
      <w:bodyDiv w:val="1"/>
      <w:marLeft w:val="0"/>
      <w:marRight w:val="0"/>
      <w:marTop w:val="0"/>
      <w:marBottom w:val="0"/>
      <w:divBdr>
        <w:top w:val="none" w:sz="0" w:space="0" w:color="auto"/>
        <w:left w:val="none" w:sz="0" w:space="0" w:color="auto"/>
        <w:bottom w:val="none" w:sz="0" w:space="0" w:color="auto"/>
        <w:right w:val="none" w:sz="0" w:space="0" w:color="auto"/>
      </w:divBdr>
    </w:div>
    <w:div w:id="155078626">
      <w:bodyDiv w:val="1"/>
      <w:marLeft w:val="0"/>
      <w:marRight w:val="0"/>
      <w:marTop w:val="0"/>
      <w:marBottom w:val="0"/>
      <w:divBdr>
        <w:top w:val="none" w:sz="0" w:space="0" w:color="auto"/>
        <w:left w:val="none" w:sz="0" w:space="0" w:color="auto"/>
        <w:bottom w:val="none" w:sz="0" w:space="0" w:color="auto"/>
        <w:right w:val="none" w:sz="0" w:space="0" w:color="auto"/>
      </w:divBdr>
    </w:div>
    <w:div w:id="160971631">
      <w:bodyDiv w:val="1"/>
      <w:marLeft w:val="0"/>
      <w:marRight w:val="0"/>
      <w:marTop w:val="0"/>
      <w:marBottom w:val="0"/>
      <w:divBdr>
        <w:top w:val="none" w:sz="0" w:space="0" w:color="auto"/>
        <w:left w:val="none" w:sz="0" w:space="0" w:color="auto"/>
        <w:bottom w:val="none" w:sz="0" w:space="0" w:color="auto"/>
        <w:right w:val="none" w:sz="0" w:space="0" w:color="auto"/>
      </w:divBdr>
    </w:div>
    <w:div w:id="215514235">
      <w:bodyDiv w:val="1"/>
      <w:marLeft w:val="0"/>
      <w:marRight w:val="0"/>
      <w:marTop w:val="0"/>
      <w:marBottom w:val="0"/>
      <w:divBdr>
        <w:top w:val="none" w:sz="0" w:space="0" w:color="auto"/>
        <w:left w:val="none" w:sz="0" w:space="0" w:color="auto"/>
        <w:bottom w:val="none" w:sz="0" w:space="0" w:color="auto"/>
        <w:right w:val="none" w:sz="0" w:space="0" w:color="auto"/>
      </w:divBdr>
    </w:div>
    <w:div w:id="230965572">
      <w:bodyDiv w:val="1"/>
      <w:marLeft w:val="0"/>
      <w:marRight w:val="0"/>
      <w:marTop w:val="0"/>
      <w:marBottom w:val="0"/>
      <w:divBdr>
        <w:top w:val="none" w:sz="0" w:space="0" w:color="auto"/>
        <w:left w:val="none" w:sz="0" w:space="0" w:color="auto"/>
        <w:bottom w:val="none" w:sz="0" w:space="0" w:color="auto"/>
        <w:right w:val="none" w:sz="0" w:space="0" w:color="auto"/>
      </w:divBdr>
    </w:div>
    <w:div w:id="268243555">
      <w:bodyDiv w:val="1"/>
      <w:marLeft w:val="0"/>
      <w:marRight w:val="0"/>
      <w:marTop w:val="0"/>
      <w:marBottom w:val="0"/>
      <w:divBdr>
        <w:top w:val="none" w:sz="0" w:space="0" w:color="auto"/>
        <w:left w:val="none" w:sz="0" w:space="0" w:color="auto"/>
        <w:bottom w:val="none" w:sz="0" w:space="0" w:color="auto"/>
        <w:right w:val="none" w:sz="0" w:space="0" w:color="auto"/>
      </w:divBdr>
    </w:div>
    <w:div w:id="268588248">
      <w:bodyDiv w:val="1"/>
      <w:marLeft w:val="0"/>
      <w:marRight w:val="0"/>
      <w:marTop w:val="0"/>
      <w:marBottom w:val="0"/>
      <w:divBdr>
        <w:top w:val="none" w:sz="0" w:space="0" w:color="auto"/>
        <w:left w:val="none" w:sz="0" w:space="0" w:color="auto"/>
        <w:bottom w:val="none" w:sz="0" w:space="0" w:color="auto"/>
        <w:right w:val="none" w:sz="0" w:space="0" w:color="auto"/>
      </w:divBdr>
    </w:div>
    <w:div w:id="279727471">
      <w:bodyDiv w:val="1"/>
      <w:marLeft w:val="0"/>
      <w:marRight w:val="0"/>
      <w:marTop w:val="0"/>
      <w:marBottom w:val="0"/>
      <w:divBdr>
        <w:top w:val="none" w:sz="0" w:space="0" w:color="auto"/>
        <w:left w:val="none" w:sz="0" w:space="0" w:color="auto"/>
        <w:bottom w:val="none" w:sz="0" w:space="0" w:color="auto"/>
        <w:right w:val="none" w:sz="0" w:space="0" w:color="auto"/>
      </w:divBdr>
    </w:div>
    <w:div w:id="314573070">
      <w:bodyDiv w:val="1"/>
      <w:marLeft w:val="0"/>
      <w:marRight w:val="0"/>
      <w:marTop w:val="0"/>
      <w:marBottom w:val="0"/>
      <w:divBdr>
        <w:top w:val="none" w:sz="0" w:space="0" w:color="auto"/>
        <w:left w:val="none" w:sz="0" w:space="0" w:color="auto"/>
        <w:bottom w:val="none" w:sz="0" w:space="0" w:color="auto"/>
        <w:right w:val="none" w:sz="0" w:space="0" w:color="auto"/>
      </w:divBdr>
    </w:div>
    <w:div w:id="317612833">
      <w:bodyDiv w:val="1"/>
      <w:marLeft w:val="0"/>
      <w:marRight w:val="0"/>
      <w:marTop w:val="0"/>
      <w:marBottom w:val="0"/>
      <w:divBdr>
        <w:top w:val="none" w:sz="0" w:space="0" w:color="auto"/>
        <w:left w:val="none" w:sz="0" w:space="0" w:color="auto"/>
        <w:bottom w:val="none" w:sz="0" w:space="0" w:color="auto"/>
        <w:right w:val="none" w:sz="0" w:space="0" w:color="auto"/>
      </w:divBdr>
    </w:div>
    <w:div w:id="351305706">
      <w:bodyDiv w:val="1"/>
      <w:marLeft w:val="0"/>
      <w:marRight w:val="0"/>
      <w:marTop w:val="0"/>
      <w:marBottom w:val="0"/>
      <w:divBdr>
        <w:top w:val="none" w:sz="0" w:space="0" w:color="auto"/>
        <w:left w:val="none" w:sz="0" w:space="0" w:color="auto"/>
        <w:bottom w:val="none" w:sz="0" w:space="0" w:color="auto"/>
        <w:right w:val="none" w:sz="0" w:space="0" w:color="auto"/>
      </w:divBdr>
    </w:div>
    <w:div w:id="359937441">
      <w:bodyDiv w:val="1"/>
      <w:marLeft w:val="0"/>
      <w:marRight w:val="0"/>
      <w:marTop w:val="0"/>
      <w:marBottom w:val="0"/>
      <w:divBdr>
        <w:top w:val="none" w:sz="0" w:space="0" w:color="auto"/>
        <w:left w:val="none" w:sz="0" w:space="0" w:color="auto"/>
        <w:bottom w:val="none" w:sz="0" w:space="0" w:color="auto"/>
        <w:right w:val="none" w:sz="0" w:space="0" w:color="auto"/>
      </w:divBdr>
    </w:div>
    <w:div w:id="371541485">
      <w:bodyDiv w:val="1"/>
      <w:marLeft w:val="0"/>
      <w:marRight w:val="0"/>
      <w:marTop w:val="0"/>
      <w:marBottom w:val="0"/>
      <w:divBdr>
        <w:top w:val="none" w:sz="0" w:space="0" w:color="auto"/>
        <w:left w:val="none" w:sz="0" w:space="0" w:color="auto"/>
        <w:bottom w:val="none" w:sz="0" w:space="0" w:color="auto"/>
        <w:right w:val="none" w:sz="0" w:space="0" w:color="auto"/>
      </w:divBdr>
    </w:div>
    <w:div w:id="381289573">
      <w:bodyDiv w:val="1"/>
      <w:marLeft w:val="0"/>
      <w:marRight w:val="0"/>
      <w:marTop w:val="0"/>
      <w:marBottom w:val="0"/>
      <w:divBdr>
        <w:top w:val="none" w:sz="0" w:space="0" w:color="auto"/>
        <w:left w:val="none" w:sz="0" w:space="0" w:color="auto"/>
        <w:bottom w:val="none" w:sz="0" w:space="0" w:color="auto"/>
        <w:right w:val="none" w:sz="0" w:space="0" w:color="auto"/>
      </w:divBdr>
    </w:div>
    <w:div w:id="385573691">
      <w:bodyDiv w:val="1"/>
      <w:marLeft w:val="0"/>
      <w:marRight w:val="0"/>
      <w:marTop w:val="0"/>
      <w:marBottom w:val="0"/>
      <w:divBdr>
        <w:top w:val="none" w:sz="0" w:space="0" w:color="auto"/>
        <w:left w:val="none" w:sz="0" w:space="0" w:color="auto"/>
        <w:bottom w:val="none" w:sz="0" w:space="0" w:color="auto"/>
        <w:right w:val="none" w:sz="0" w:space="0" w:color="auto"/>
      </w:divBdr>
    </w:div>
    <w:div w:id="433601342">
      <w:bodyDiv w:val="1"/>
      <w:marLeft w:val="0"/>
      <w:marRight w:val="0"/>
      <w:marTop w:val="0"/>
      <w:marBottom w:val="0"/>
      <w:divBdr>
        <w:top w:val="none" w:sz="0" w:space="0" w:color="auto"/>
        <w:left w:val="none" w:sz="0" w:space="0" w:color="auto"/>
        <w:bottom w:val="none" w:sz="0" w:space="0" w:color="auto"/>
        <w:right w:val="none" w:sz="0" w:space="0" w:color="auto"/>
      </w:divBdr>
    </w:div>
    <w:div w:id="441073678">
      <w:bodyDiv w:val="1"/>
      <w:marLeft w:val="0"/>
      <w:marRight w:val="0"/>
      <w:marTop w:val="0"/>
      <w:marBottom w:val="0"/>
      <w:divBdr>
        <w:top w:val="none" w:sz="0" w:space="0" w:color="auto"/>
        <w:left w:val="none" w:sz="0" w:space="0" w:color="auto"/>
        <w:bottom w:val="none" w:sz="0" w:space="0" w:color="auto"/>
        <w:right w:val="none" w:sz="0" w:space="0" w:color="auto"/>
      </w:divBdr>
    </w:div>
    <w:div w:id="442119904">
      <w:bodyDiv w:val="1"/>
      <w:marLeft w:val="0"/>
      <w:marRight w:val="0"/>
      <w:marTop w:val="0"/>
      <w:marBottom w:val="0"/>
      <w:divBdr>
        <w:top w:val="none" w:sz="0" w:space="0" w:color="auto"/>
        <w:left w:val="none" w:sz="0" w:space="0" w:color="auto"/>
        <w:bottom w:val="none" w:sz="0" w:space="0" w:color="auto"/>
        <w:right w:val="none" w:sz="0" w:space="0" w:color="auto"/>
      </w:divBdr>
    </w:div>
    <w:div w:id="447092418">
      <w:bodyDiv w:val="1"/>
      <w:marLeft w:val="0"/>
      <w:marRight w:val="0"/>
      <w:marTop w:val="0"/>
      <w:marBottom w:val="0"/>
      <w:divBdr>
        <w:top w:val="none" w:sz="0" w:space="0" w:color="auto"/>
        <w:left w:val="none" w:sz="0" w:space="0" w:color="auto"/>
        <w:bottom w:val="none" w:sz="0" w:space="0" w:color="auto"/>
        <w:right w:val="none" w:sz="0" w:space="0" w:color="auto"/>
      </w:divBdr>
    </w:div>
    <w:div w:id="448011448">
      <w:bodyDiv w:val="1"/>
      <w:marLeft w:val="0"/>
      <w:marRight w:val="0"/>
      <w:marTop w:val="0"/>
      <w:marBottom w:val="0"/>
      <w:divBdr>
        <w:top w:val="none" w:sz="0" w:space="0" w:color="auto"/>
        <w:left w:val="none" w:sz="0" w:space="0" w:color="auto"/>
        <w:bottom w:val="none" w:sz="0" w:space="0" w:color="auto"/>
        <w:right w:val="none" w:sz="0" w:space="0" w:color="auto"/>
      </w:divBdr>
    </w:div>
    <w:div w:id="473987490">
      <w:bodyDiv w:val="1"/>
      <w:marLeft w:val="0"/>
      <w:marRight w:val="0"/>
      <w:marTop w:val="0"/>
      <w:marBottom w:val="0"/>
      <w:divBdr>
        <w:top w:val="none" w:sz="0" w:space="0" w:color="auto"/>
        <w:left w:val="none" w:sz="0" w:space="0" w:color="auto"/>
        <w:bottom w:val="none" w:sz="0" w:space="0" w:color="auto"/>
        <w:right w:val="none" w:sz="0" w:space="0" w:color="auto"/>
      </w:divBdr>
    </w:div>
    <w:div w:id="481964929">
      <w:bodyDiv w:val="1"/>
      <w:marLeft w:val="0"/>
      <w:marRight w:val="0"/>
      <w:marTop w:val="0"/>
      <w:marBottom w:val="0"/>
      <w:divBdr>
        <w:top w:val="none" w:sz="0" w:space="0" w:color="auto"/>
        <w:left w:val="none" w:sz="0" w:space="0" w:color="auto"/>
        <w:bottom w:val="none" w:sz="0" w:space="0" w:color="auto"/>
        <w:right w:val="none" w:sz="0" w:space="0" w:color="auto"/>
      </w:divBdr>
    </w:div>
    <w:div w:id="483358817">
      <w:bodyDiv w:val="1"/>
      <w:marLeft w:val="0"/>
      <w:marRight w:val="0"/>
      <w:marTop w:val="0"/>
      <w:marBottom w:val="0"/>
      <w:divBdr>
        <w:top w:val="none" w:sz="0" w:space="0" w:color="auto"/>
        <w:left w:val="none" w:sz="0" w:space="0" w:color="auto"/>
        <w:bottom w:val="none" w:sz="0" w:space="0" w:color="auto"/>
        <w:right w:val="none" w:sz="0" w:space="0" w:color="auto"/>
      </w:divBdr>
    </w:div>
    <w:div w:id="490633054">
      <w:bodyDiv w:val="1"/>
      <w:marLeft w:val="0"/>
      <w:marRight w:val="0"/>
      <w:marTop w:val="0"/>
      <w:marBottom w:val="0"/>
      <w:divBdr>
        <w:top w:val="none" w:sz="0" w:space="0" w:color="auto"/>
        <w:left w:val="none" w:sz="0" w:space="0" w:color="auto"/>
        <w:bottom w:val="none" w:sz="0" w:space="0" w:color="auto"/>
        <w:right w:val="none" w:sz="0" w:space="0" w:color="auto"/>
      </w:divBdr>
    </w:div>
    <w:div w:id="494734754">
      <w:bodyDiv w:val="1"/>
      <w:marLeft w:val="0"/>
      <w:marRight w:val="0"/>
      <w:marTop w:val="0"/>
      <w:marBottom w:val="0"/>
      <w:divBdr>
        <w:top w:val="none" w:sz="0" w:space="0" w:color="auto"/>
        <w:left w:val="none" w:sz="0" w:space="0" w:color="auto"/>
        <w:bottom w:val="none" w:sz="0" w:space="0" w:color="auto"/>
        <w:right w:val="none" w:sz="0" w:space="0" w:color="auto"/>
      </w:divBdr>
      <w:divsChild>
        <w:div w:id="2074236186">
          <w:marLeft w:val="0"/>
          <w:marRight w:val="0"/>
          <w:marTop w:val="0"/>
          <w:marBottom w:val="0"/>
          <w:divBdr>
            <w:top w:val="none" w:sz="0" w:space="0" w:color="auto"/>
            <w:left w:val="none" w:sz="0" w:space="0" w:color="auto"/>
            <w:bottom w:val="none" w:sz="0" w:space="0" w:color="auto"/>
            <w:right w:val="none" w:sz="0" w:space="0" w:color="auto"/>
          </w:divBdr>
          <w:divsChild>
            <w:div w:id="178783602">
              <w:marLeft w:val="0"/>
              <w:marRight w:val="0"/>
              <w:marTop w:val="0"/>
              <w:marBottom w:val="0"/>
              <w:divBdr>
                <w:top w:val="none" w:sz="0" w:space="0" w:color="auto"/>
                <w:left w:val="none" w:sz="0" w:space="0" w:color="auto"/>
                <w:bottom w:val="none" w:sz="0" w:space="0" w:color="auto"/>
                <w:right w:val="none" w:sz="0" w:space="0" w:color="auto"/>
              </w:divBdr>
              <w:divsChild>
                <w:div w:id="239171049">
                  <w:marLeft w:val="0"/>
                  <w:marRight w:val="0"/>
                  <w:marTop w:val="0"/>
                  <w:marBottom w:val="0"/>
                  <w:divBdr>
                    <w:top w:val="none" w:sz="0" w:space="0" w:color="auto"/>
                    <w:left w:val="none" w:sz="0" w:space="0" w:color="auto"/>
                    <w:bottom w:val="none" w:sz="0" w:space="0" w:color="auto"/>
                    <w:right w:val="none" w:sz="0" w:space="0" w:color="auto"/>
                  </w:divBdr>
                  <w:divsChild>
                    <w:div w:id="159153134">
                      <w:marLeft w:val="0"/>
                      <w:marRight w:val="0"/>
                      <w:marTop w:val="0"/>
                      <w:marBottom w:val="0"/>
                      <w:divBdr>
                        <w:top w:val="none" w:sz="0" w:space="0" w:color="auto"/>
                        <w:left w:val="none" w:sz="0" w:space="0" w:color="auto"/>
                        <w:bottom w:val="none" w:sz="0" w:space="0" w:color="auto"/>
                        <w:right w:val="none" w:sz="0" w:space="0" w:color="auto"/>
                      </w:divBdr>
                      <w:divsChild>
                        <w:div w:id="1526627997">
                          <w:marLeft w:val="0"/>
                          <w:marRight w:val="0"/>
                          <w:marTop w:val="0"/>
                          <w:marBottom w:val="0"/>
                          <w:divBdr>
                            <w:top w:val="none" w:sz="0" w:space="0" w:color="auto"/>
                            <w:left w:val="none" w:sz="0" w:space="0" w:color="auto"/>
                            <w:bottom w:val="none" w:sz="0" w:space="0" w:color="auto"/>
                            <w:right w:val="none" w:sz="0" w:space="0" w:color="auto"/>
                          </w:divBdr>
                          <w:divsChild>
                            <w:div w:id="234975039">
                              <w:marLeft w:val="0"/>
                              <w:marRight w:val="0"/>
                              <w:marTop w:val="0"/>
                              <w:marBottom w:val="0"/>
                              <w:divBdr>
                                <w:top w:val="none" w:sz="0" w:space="0" w:color="auto"/>
                                <w:left w:val="none" w:sz="0" w:space="0" w:color="auto"/>
                                <w:bottom w:val="none" w:sz="0" w:space="0" w:color="auto"/>
                                <w:right w:val="none" w:sz="0" w:space="0" w:color="auto"/>
                              </w:divBdr>
                              <w:divsChild>
                                <w:div w:id="944848233">
                                  <w:marLeft w:val="0"/>
                                  <w:marRight w:val="0"/>
                                  <w:marTop w:val="0"/>
                                  <w:marBottom w:val="0"/>
                                  <w:divBdr>
                                    <w:top w:val="none" w:sz="0" w:space="0" w:color="auto"/>
                                    <w:left w:val="none" w:sz="0" w:space="0" w:color="auto"/>
                                    <w:bottom w:val="none" w:sz="0" w:space="0" w:color="auto"/>
                                    <w:right w:val="none" w:sz="0" w:space="0" w:color="auto"/>
                                  </w:divBdr>
                                  <w:divsChild>
                                    <w:div w:id="847721614">
                                      <w:marLeft w:val="0"/>
                                      <w:marRight w:val="0"/>
                                      <w:marTop w:val="0"/>
                                      <w:marBottom w:val="0"/>
                                      <w:divBdr>
                                        <w:top w:val="none" w:sz="0" w:space="0" w:color="auto"/>
                                        <w:left w:val="none" w:sz="0" w:space="0" w:color="auto"/>
                                        <w:bottom w:val="none" w:sz="0" w:space="0" w:color="auto"/>
                                        <w:right w:val="none" w:sz="0" w:space="0" w:color="auto"/>
                                      </w:divBdr>
                                      <w:divsChild>
                                        <w:div w:id="1103575823">
                                          <w:marLeft w:val="0"/>
                                          <w:marRight w:val="0"/>
                                          <w:marTop w:val="0"/>
                                          <w:marBottom w:val="0"/>
                                          <w:divBdr>
                                            <w:top w:val="none" w:sz="0" w:space="0" w:color="auto"/>
                                            <w:left w:val="none" w:sz="0" w:space="0" w:color="auto"/>
                                            <w:bottom w:val="none" w:sz="0" w:space="0" w:color="auto"/>
                                            <w:right w:val="none" w:sz="0" w:space="0" w:color="auto"/>
                                          </w:divBdr>
                                          <w:divsChild>
                                            <w:div w:id="216210792">
                                              <w:marLeft w:val="0"/>
                                              <w:marRight w:val="0"/>
                                              <w:marTop w:val="0"/>
                                              <w:marBottom w:val="0"/>
                                              <w:divBdr>
                                                <w:top w:val="none" w:sz="0" w:space="0" w:color="auto"/>
                                                <w:left w:val="none" w:sz="0" w:space="0" w:color="auto"/>
                                                <w:bottom w:val="none" w:sz="0" w:space="0" w:color="auto"/>
                                                <w:right w:val="none" w:sz="0" w:space="0" w:color="auto"/>
                                              </w:divBdr>
                                              <w:divsChild>
                                                <w:div w:id="1485660117">
                                                  <w:marLeft w:val="0"/>
                                                  <w:marRight w:val="0"/>
                                                  <w:marTop w:val="0"/>
                                                  <w:marBottom w:val="0"/>
                                                  <w:divBdr>
                                                    <w:top w:val="none" w:sz="0" w:space="0" w:color="auto"/>
                                                    <w:left w:val="none" w:sz="0" w:space="0" w:color="auto"/>
                                                    <w:bottom w:val="none" w:sz="0" w:space="0" w:color="auto"/>
                                                    <w:right w:val="none" w:sz="0" w:space="0" w:color="auto"/>
                                                  </w:divBdr>
                                                  <w:divsChild>
                                                    <w:div w:id="13984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126763">
                                          <w:marLeft w:val="0"/>
                                          <w:marRight w:val="0"/>
                                          <w:marTop w:val="0"/>
                                          <w:marBottom w:val="0"/>
                                          <w:divBdr>
                                            <w:top w:val="none" w:sz="0" w:space="0" w:color="auto"/>
                                            <w:left w:val="none" w:sz="0" w:space="0" w:color="auto"/>
                                            <w:bottom w:val="none" w:sz="0" w:space="0" w:color="auto"/>
                                            <w:right w:val="none" w:sz="0" w:space="0" w:color="auto"/>
                                          </w:divBdr>
                                          <w:divsChild>
                                            <w:div w:id="2074740070">
                                              <w:marLeft w:val="0"/>
                                              <w:marRight w:val="0"/>
                                              <w:marTop w:val="0"/>
                                              <w:marBottom w:val="0"/>
                                              <w:divBdr>
                                                <w:top w:val="none" w:sz="0" w:space="0" w:color="auto"/>
                                                <w:left w:val="none" w:sz="0" w:space="0" w:color="auto"/>
                                                <w:bottom w:val="none" w:sz="0" w:space="0" w:color="auto"/>
                                                <w:right w:val="none" w:sz="0" w:space="0" w:color="auto"/>
                                              </w:divBdr>
                                              <w:divsChild>
                                                <w:div w:id="13114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9330208">
          <w:marLeft w:val="0"/>
          <w:marRight w:val="0"/>
          <w:marTop w:val="0"/>
          <w:marBottom w:val="0"/>
          <w:divBdr>
            <w:top w:val="none" w:sz="0" w:space="0" w:color="auto"/>
            <w:left w:val="none" w:sz="0" w:space="0" w:color="auto"/>
            <w:bottom w:val="none" w:sz="0" w:space="0" w:color="auto"/>
            <w:right w:val="none" w:sz="0" w:space="0" w:color="auto"/>
          </w:divBdr>
          <w:divsChild>
            <w:div w:id="1315526147">
              <w:marLeft w:val="0"/>
              <w:marRight w:val="0"/>
              <w:marTop w:val="0"/>
              <w:marBottom w:val="0"/>
              <w:divBdr>
                <w:top w:val="none" w:sz="0" w:space="0" w:color="auto"/>
                <w:left w:val="none" w:sz="0" w:space="0" w:color="auto"/>
                <w:bottom w:val="none" w:sz="0" w:space="0" w:color="auto"/>
                <w:right w:val="none" w:sz="0" w:space="0" w:color="auto"/>
              </w:divBdr>
              <w:divsChild>
                <w:div w:id="1688827828">
                  <w:marLeft w:val="0"/>
                  <w:marRight w:val="0"/>
                  <w:marTop w:val="0"/>
                  <w:marBottom w:val="0"/>
                  <w:divBdr>
                    <w:top w:val="none" w:sz="0" w:space="0" w:color="auto"/>
                    <w:left w:val="none" w:sz="0" w:space="0" w:color="auto"/>
                    <w:bottom w:val="none" w:sz="0" w:space="0" w:color="auto"/>
                    <w:right w:val="none" w:sz="0" w:space="0" w:color="auto"/>
                  </w:divBdr>
                  <w:divsChild>
                    <w:div w:id="1953704312">
                      <w:marLeft w:val="0"/>
                      <w:marRight w:val="0"/>
                      <w:marTop w:val="0"/>
                      <w:marBottom w:val="0"/>
                      <w:divBdr>
                        <w:top w:val="none" w:sz="0" w:space="0" w:color="auto"/>
                        <w:left w:val="none" w:sz="0" w:space="0" w:color="auto"/>
                        <w:bottom w:val="none" w:sz="0" w:space="0" w:color="auto"/>
                        <w:right w:val="none" w:sz="0" w:space="0" w:color="auto"/>
                      </w:divBdr>
                      <w:divsChild>
                        <w:div w:id="200921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96323">
      <w:bodyDiv w:val="1"/>
      <w:marLeft w:val="0"/>
      <w:marRight w:val="0"/>
      <w:marTop w:val="0"/>
      <w:marBottom w:val="0"/>
      <w:divBdr>
        <w:top w:val="none" w:sz="0" w:space="0" w:color="auto"/>
        <w:left w:val="none" w:sz="0" w:space="0" w:color="auto"/>
        <w:bottom w:val="none" w:sz="0" w:space="0" w:color="auto"/>
        <w:right w:val="none" w:sz="0" w:space="0" w:color="auto"/>
      </w:divBdr>
    </w:div>
    <w:div w:id="521942452">
      <w:bodyDiv w:val="1"/>
      <w:marLeft w:val="0"/>
      <w:marRight w:val="0"/>
      <w:marTop w:val="0"/>
      <w:marBottom w:val="0"/>
      <w:divBdr>
        <w:top w:val="none" w:sz="0" w:space="0" w:color="auto"/>
        <w:left w:val="none" w:sz="0" w:space="0" w:color="auto"/>
        <w:bottom w:val="none" w:sz="0" w:space="0" w:color="auto"/>
        <w:right w:val="none" w:sz="0" w:space="0" w:color="auto"/>
      </w:divBdr>
    </w:div>
    <w:div w:id="525019351">
      <w:bodyDiv w:val="1"/>
      <w:marLeft w:val="0"/>
      <w:marRight w:val="0"/>
      <w:marTop w:val="0"/>
      <w:marBottom w:val="0"/>
      <w:divBdr>
        <w:top w:val="none" w:sz="0" w:space="0" w:color="auto"/>
        <w:left w:val="none" w:sz="0" w:space="0" w:color="auto"/>
        <w:bottom w:val="none" w:sz="0" w:space="0" w:color="auto"/>
        <w:right w:val="none" w:sz="0" w:space="0" w:color="auto"/>
      </w:divBdr>
    </w:div>
    <w:div w:id="544948648">
      <w:bodyDiv w:val="1"/>
      <w:marLeft w:val="0"/>
      <w:marRight w:val="0"/>
      <w:marTop w:val="0"/>
      <w:marBottom w:val="0"/>
      <w:divBdr>
        <w:top w:val="none" w:sz="0" w:space="0" w:color="auto"/>
        <w:left w:val="none" w:sz="0" w:space="0" w:color="auto"/>
        <w:bottom w:val="none" w:sz="0" w:space="0" w:color="auto"/>
        <w:right w:val="none" w:sz="0" w:space="0" w:color="auto"/>
      </w:divBdr>
    </w:div>
    <w:div w:id="551693823">
      <w:bodyDiv w:val="1"/>
      <w:marLeft w:val="0"/>
      <w:marRight w:val="0"/>
      <w:marTop w:val="0"/>
      <w:marBottom w:val="0"/>
      <w:divBdr>
        <w:top w:val="none" w:sz="0" w:space="0" w:color="auto"/>
        <w:left w:val="none" w:sz="0" w:space="0" w:color="auto"/>
        <w:bottom w:val="none" w:sz="0" w:space="0" w:color="auto"/>
        <w:right w:val="none" w:sz="0" w:space="0" w:color="auto"/>
      </w:divBdr>
    </w:div>
    <w:div w:id="571819570">
      <w:bodyDiv w:val="1"/>
      <w:marLeft w:val="0"/>
      <w:marRight w:val="0"/>
      <w:marTop w:val="0"/>
      <w:marBottom w:val="0"/>
      <w:divBdr>
        <w:top w:val="none" w:sz="0" w:space="0" w:color="auto"/>
        <w:left w:val="none" w:sz="0" w:space="0" w:color="auto"/>
        <w:bottom w:val="none" w:sz="0" w:space="0" w:color="auto"/>
        <w:right w:val="none" w:sz="0" w:space="0" w:color="auto"/>
      </w:divBdr>
    </w:div>
    <w:div w:id="585189362">
      <w:bodyDiv w:val="1"/>
      <w:marLeft w:val="0"/>
      <w:marRight w:val="0"/>
      <w:marTop w:val="0"/>
      <w:marBottom w:val="0"/>
      <w:divBdr>
        <w:top w:val="none" w:sz="0" w:space="0" w:color="auto"/>
        <w:left w:val="none" w:sz="0" w:space="0" w:color="auto"/>
        <w:bottom w:val="none" w:sz="0" w:space="0" w:color="auto"/>
        <w:right w:val="none" w:sz="0" w:space="0" w:color="auto"/>
      </w:divBdr>
    </w:div>
    <w:div w:id="660619351">
      <w:bodyDiv w:val="1"/>
      <w:marLeft w:val="0"/>
      <w:marRight w:val="0"/>
      <w:marTop w:val="0"/>
      <w:marBottom w:val="0"/>
      <w:divBdr>
        <w:top w:val="none" w:sz="0" w:space="0" w:color="auto"/>
        <w:left w:val="none" w:sz="0" w:space="0" w:color="auto"/>
        <w:bottom w:val="none" w:sz="0" w:space="0" w:color="auto"/>
        <w:right w:val="none" w:sz="0" w:space="0" w:color="auto"/>
      </w:divBdr>
    </w:div>
    <w:div w:id="689986837">
      <w:bodyDiv w:val="1"/>
      <w:marLeft w:val="0"/>
      <w:marRight w:val="0"/>
      <w:marTop w:val="0"/>
      <w:marBottom w:val="0"/>
      <w:divBdr>
        <w:top w:val="none" w:sz="0" w:space="0" w:color="auto"/>
        <w:left w:val="none" w:sz="0" w:space="0" w:color="auto"/>
        <w:bottom w:val="none" w:sz="0" w:space="0" w:color="auto"/>
        <w:right w:val="none" w:sz="0" w:space="0" w:color="auto"/>
      </w:divBdr>
    </w:div>
    <w:div w:id="699086280">
      <w:bodyDiv w:val="1"/>
      <w:marLeft w:val="0"/>
      <w:marRight w:val="0"/>
      <w:marTop w:val="0"/>
      <w:marBottom w:val="0"/>
      <w:divBdr>
        <w:top w:val="none" w:sz="0" w:space="0" w:color="auto"/>
        <w:left w:val="none" w:sz="0" w:space="0" w:color="auto"/>
        <w:bottom w:val="none" w:sz="0" w:space="0" w:color="auto"/>
        <w:right w:val="none" w:sz="0" w:space="0" w:color="auto"/>
      </w:divBdr>
    </w:div>
    <w:div w:id="735470554">
      <w:bodyDiv w:val="1"/>
      <w:marLeft w:val="0"/>
      <w:marRight w:val="0"/>
      <w:marTop w:val="0"/>
      <w:marBottom w:val="0"/>
      <w:divBdr>
        <w:top w:val="none" w:sz="0" w:space="0" w:color="auto"/>
        <w:left w:val="none" w:sz="0" w:space="0" w:color="auto"/>
        <w:bottom w:val="none" w:sz="0" w:space="0" w:color="auto"/>
        <w:right w:val="none" w:sz="0" w:space="0" w:color="auto"/>
      </w:divBdr>
    </w:div>
    <w:div w:id="749810490">
      <w:bodyDiv w:val="1"/>
      <w:marLeft w:val="0"/>
      <w:marRight w:val="0"/>
      <w:marTop w:val="0"/>
      <w:marBottom w:val="0"/>
      <w:divBdr>
        <w:top w:val="none" w:sz="0" w:space="0" w:color="auto"/>
        <w:left w:val="none" w:sz="0" w:space="0" w:color="auto"/>
        <w:bottom w:val="none" w:sz="0" w:space="0" w:color="auto"/>
        <w:right w:val="none" w:sz="0" w:space="0" w:color="auto"/>
      </w:divBdr>
    </w:div>
    <w:div w:id="799154137">
      <w:bodyDiv w:val="1"/>
      <w:marLeft w:val="0"/>
      <w:marRight w:val="0"/>
      <w:marTop w:val="0"/>
      <w:marBottom w:val="0"/>
      <w:divBdr>
        <w:top w:val="none" w:sz="0" w:space="0" w:color="auto"/>
        <w:left w:val="none" w:sz="0" w:space="0" w:color="auto"/>
        <w:bottom w:val="none" w:sz="0" w:space="0" w:color="auto"/>
        <w:right w:val="none" w:sz="0" w:space="0" w:color="auto"/>
      </w:divBdr>
    </w:div>
    <w:div w:id="807673644">
      <w:bodyDiv w:val="1"/>
      <w:marLeft w:val="0"/>
      <w:marRight w:val="0"/>
      <w:marTop w:val="0"/>
      <w:marBottom w:val="0"/>
      <w:divBdr>
        <w:top w:val="none" w:sz="0" w:space="0" w:color="auto"/>
        <w:left w:val="none" w:sz="0" w:space="0" w:color="auto"/>
        <w:bottom w:val="none" w:sz="0" w:space="0" w:color="auto"/>
        <w:right w:val="none" w:sz="0" w:space="0" w:color="auto"/>
      </w:divBdr>
      <w:divsChild>
        <w:div w:id="1876309855">
          <w:marLeft w:val="0"/>
          <w:marRight w:val="0"/>
          <w:marTop w:val="0"/>
          <w:marBottom w:val="0"/>
          <w:divBdr>
            <w:top w:val="none" w:sz="0" w:space="0" w:color="auto"/>
            <w:left w:val="none" w:sz="0" w:space="0" w:color="auto"/>
            <w:bottom w:val="none" w:sz="0" w:space="0" w:color="auto"/>
            <w:right w:val="none" w:sz="0" w:space="0" w:color="auto"/>
          </w:divBdr>
          <w:divsChild>
            <w:div w:id="290020278">
              <w:marLeft w:val="0"/>
              <w:marRight w:val="0"/>
              <w:marTop w:val="0"/>
              <w:marBottom w:val="0"/>
              <w:divBdr>
                <w:top w:val="none" w:sz="0" w:space="0" w:color="auto"/>
                <w:left w:val="none" w:sz="0" w:space="0" w:color="auto"/>
                <w:bottom w:val="none" w:sz="0" w:space="0" w:color="auto"/>
                <w:right w:val="none" w:sz="0" w:space="0" w:color="auto"/>
              </w:divBdr>
              <w:divsChild>
                <w:div w:id="173955035">
                  <w:marLeft w:val="0"/>
                  <w:marRight w:val="0"/>
                  <w:marTop w:val="0"/>
                  <w:marBottom w:val="0"/>
                  <w:divBdr>
                    <w:top w:val="none" w:sz="0" w:space="0" w:color="auto"/>
                    <w:left w:val="none" w:sz="0" w:space="0" w:color="auto"/>
                    <w:bottom w:val="none" w:sz="0" w:space="0" w:color="auto"/>
                    <w:right w:val="none" w:sz="0" w:space="0" w:color="auto"/>
                  </w:divBdr>
                  <w:divsChild>
                    <w:div w:id="381563087">
                      <w:marLeft w:val="0"/>
                      <w:marRight w:val="0"/>
                      <w:marTop w:val="0"/>
                      <w:marBottom w:val="0"/>
                      <w:divBdr>
                        <w:top w:val="none" w:sz="0" w:space="0" w:color="auto"/>
                        <w:left w:val="none" w:sz="0" w:space="0" w:color="auto"/>
                        <w:bottom w:val="none" w:sz="0" w:space="0" w:color="auto"/>
                        <w:right w:val="none" w:sz="0" w:space="0" w:color="auto"/>
                      </w:divBdr>
                      <w:divsChild>
                        <w:div w:id="172383786">
                          <w:marLeft w:val="0"/>
                          <w:marRight w:val="0"/>
                          <w:marTop w:val="0"/>
                          <w:marBottom w:val="0"/>
                          <w:divBdr>
                            <w:top w:val="none" w:sz="0" w:space="0" w:color="auto"/>
                            <w:left w:val="none" w:sz="0" w:space="0" w:color="auto"/>
                            <w:bottom w:val="none" w:sz="0" w:space="0" w:color="auto"/>
                            <w:right w:val="none" w:sz="0" w:space="0" w:color="auto"/>
                          </w:divBdr>
                          <w:divsChild>
                            <w:div w:id="1131242330">
                              <w:marLeft w:val="0"/>
                              <w:marRight w:val="0"/>
                              <w:marTop w:val="0"/>
                              <w:marBottom w:val="0"/>
                              <w:divBdr>
                                <w:top w:val="none" w:sz="0" w:space="0" w:color="auto"/>
                                <w:left w:val="none" w:sz="0" w:space="0" w:color="auto"/>
                                <w:bottom w:val="none" w:sz="0" w:space="0" w:color="auto"/>
                                <w:right w:val="none" w:sz="0" w:space="0" w:color="auto"/>
                              </w:divBdr>
                              <w:divsChild>
                                <w:div w:id="1587760859">
                                  <w:marLeft w:val="0"/>
                                  <w:marRight w:val="0"/>
                                  <w:marTop w:val="0"/>
                                  <w:marBottom w:val="0"/>
                                  <w:divBdr>
                                    <w:top w:val="none" w:sz="0" w:space="0" w:color="auto"/>
                                    <w:left w:val="none" w:sz="0" w:space="0" w:color="auto"/>
                                    <w:bottom w:val="none" w:sz="0" w:space="0" w:color="auto"/>
                                    <w:right w:val="none" w:sz="0" w:space="0" w:color="auto"/>
                                  </w:divBdr>
                                  <w:divsChild>
                                    <w:div w:id="952714908">
                                      <w:marLeft w:val="0"/>
                                      <w:marRight w:val="0"/>
                                      <w:marTop w:val="0"/>
                                      <w:marBottom w:val="0"/>
                                      <w:divBdr>
                                        <w:top w:val="none" w:sz="0" w:space="0" w:color="auto"/>
                                        <w:left w:val="none" w:sz="0" w:space="0" w:color="auto"/>
                                        <w:bottom w:val="none" w:sz="0" w:space="0" w:color="auto"/>
                                        <w:right w:val="none" w:sz="0" w:space="0" w:color="auto"/>
                                      </w:divBdr>
                                      <w:divsChild>
                                        <w:div w:id="1814521858">
                                          <w:marLeft w:val="0"/>
                                          <w:marRight w:val="0"/>
                                          <w:marTop w:val="0"/>
                                          <w:marBottom w:val="0"/>
                                          <w:divBdr>
                                            <w:top w:val="none" w:sz="0" w:space="0" w:color="auto"/>
                                            <w:left w:val="none" w:sz="0" w:space="0" w:color="auto"/>
                                            <w:bottom w:val="none" w:sz="0" w:space="0" w:color="auto"/>
                                            <w:right w:val="none" w:sz="0" w:space="0" w:color="auto"/>
                                          </w:divBdr>
                                          <w:divsChild>
                                            <w:div w:id="1614164354">
                                              <w:marLeft w:val="0"/>
                                              <w:marRight w:val="0"/>
                                              <w:marTop w:val="0"/>
                                              <w:marBottom w:val="0"/>
                                              <w:divBdr>
                                                <w:top w:val="none" w:sz="0" w:space="0" w:color="auto"/>
                                                <w:left w:val="none" w:sz="0" w:space="0" w:color="auto"/>
                                                <w:bottom w:val="none" w:sz="0" w:space="0" w:color="auto"/>
                                                <w:right w:val="none" w:sz="0" w:space="0" w:color="auto"/>
                                              </w:divBdr>
                                              <w:divsChild>
                                                <w:div w:id="210073517">
                                                  <w:marLeft w:val="0"/>
                                                  <w:marRight w:val="0"/>
                                                  <w:marTop w:val="0"/>
                                                  <w:marBottom w:val="0"/>
                                                  <w:divBdr>
                                                    <w:top w:val="none" w:sz="0" w:space="0" w:color="auto"/>
                                                    <w:left w:val="none" w:sz="0" w:space="0" w:color="auto"/>
                                                    <w:bottom w:val="none" w:sz="0" w:space="0" w:color="auto"/>
                                                    <w:right w:val="none" w:sz="0" w:space="0" w:color="auto"/>
                                                  </w:divBdr>
                                                  <w:divsChild>
                                                    <w:div w:id="228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583751">
                                          <w:marLeft w:val="0"/>
                                          <w:marRight w:val="0"/>
                                          <w:marTop w:val="0"/>
                                          <w:marBottom w:val="0"/>
                                          <w:divBdr>
                                            <w:top w:val="none" w:sz="0" w:space="0" w:color="auto"/>
                                            <w:left w:val="none" w:sz="0" w:space="0" w:color="auto"/>
                                            <w:bottom w:val="none" w:sz="0" w:space="0" w:color="auto"/>
                                            <w:right w:val="none" w:sz="0" w:space="0" w:color="auto"/>
                                          </w:divBdr>
                                          <w:divsChild>
                                            <w:div w:id="559678068">
                                              <w:marLeft w:val="0"/>
                                              <w:marRight w:val="0"/>
                                              <w:marTop w:val="0"/>
                                              <w:marBottom w:val="0"/>
                                              <w:divBdr>
                                                <w:top w:val="none" w:sz="0" w:space="0" w:color="auto"/>
                                                <w:left w:val="none" w:sz="0" w:space="0" w:color="auto"/>
                                                <w:bottom w:val="none" w:sz="0" w:space="0" w:color="auto"/>
                                                <w:right w:val="none" w:sz="0" w:space="0" w:color="auto"/>
                                              </w:divBdr>
                                              <w:divsChild>
                                                <w:div w:id="9441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8390771">
          <w:marLeft w:val="0"/>
          <w:marRight w:val="0"/>
          <w:marTop w:val="0"/>
          <w:marBottom w:val="0"/>
          <w:divBdr>
            <w:top w:val="none" w:sz="0" w:space="0" w:color="auto"/>
            <w:left w:val="none" w:sz="0" w:space="0" w:color="auto"/>
            <w:bottom w:val="none" w:sz="0" w:space="0" w:color="auto"/>
            <w:right w:val="none" w:sz="0" w:space="0" w:color="auto"/>
          </w:divBdr>
          <w:divsChild>
            <w:div w:id="803933357">
              <w:marLeft w:val="0"/>
              <w:marRight w:val="0"/>
              <w:marTop w:val="0"/>
              <w:marBottom w:val="0"/>
              <w:divBdr>
                <w:top w:val="none" w:sz="0" w:space="0" w:color="auto"/>
                <w:left w:val="none" w:sz="0" w:space="0" w:color="auto"/>
                <w:bottom w:val="none" w:sz="0" w:space="0" w:color="auto"/>
                <w:right w:val="none" w:sz="0" w:space="0" w:color="auto"/>
              </w:divBdr>
              <w:divsChild>
                <w:div w:id="1033306547">
                  <w:marLeft w:val="0"/>
                  <w:marRight w:val="0"/>
                  <w:marTop w:val="0"/>
                  <w:marBottom w:val="0"/>
                  <w:divBdr>
                    <w:top w:val="none" w:sz="0" w:space="0" w:color="auto"/>
                    <w:left w:val="none" w:sz="0" w:space="0" w:color="auto"/>
                    <w:bottom w:val="none" w:sz="0" w:space="0" w:color="auto"/>
                    <w:right w:val="none" w:sz="0" w:space="0" w:color="auto"/>
                  </w:divBdr>
                  <w:divsChild>
                    <w:div w:id="880048195">
                      <w:marLeft w:val="0"/>
                      <w:marRight w:val="0"/>
                      <w:marTop w:val="0"/>
                      <w:marBottom w:val="0"/>
                      <w:divBdr>
                        <w:top w:val="none" w:sz="0" w:space="0" w:color="auto"/>
                        <w:left w:val="none" w:sz="0" w:space="0" w:color="auto"/>
                        <w:bottom w:val="none" w:sz="0" w:space="0" w:color="auto"/>
                        <w:right w:val="none" w:sz="0" w:space="0" w:color="auto"/>
                      </w:divBdr>
                      <w:divsChild>
                        <w:div w:id="12705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538796">
      <w:bodyDiv w:val="1"/>
      <w:marLeft w:val="0"/>
      <w:marRight w:val="0"/>
      <w:marTop w:val="0"/>
      <w:marBottom w:val="0"/>
      <w:divBdr>
        <w:top w:val="none" w:sz="0" w:space="0" w:color="auto"/>
        <w:left w:val="none" w:sz="0" w:space="0" w:color="auto"/>
        <w:bottom w:val="none" w:sz="0" w:space="0" w:color="auto"/>
        <w:right w:val="none" w:sz="0" w:space="0" w:color="auto"/>
      </w:divBdr>
    </w:div>
    <w:div w:id="852961691">
      <w:bodyDiv w:val="1"/>
      <w:marLeft w:val="0"/>
      <w:marRight w:val="0"/>
      <w:marTop w:val="0"/>
      <w:marBottom w:val="0"/>
      <w:divBdr>
        <w:top w:val="none" w:sz="0" w:space="0" w:color="auto"/>
        <w:left w:val="none" w:sz="0" w:space="0" w:color="auto"/>
        <w:bottom w:val="none" w:sz="0" w:space="0" w:color="auto"/>
        <w:right w:val="none" w:sz="0" w:space="0" w:color="auto"/>
      </w:divBdr>
    </w:div>
    <w:div w:id="853493912">
      <w:bodyDiv w:val="1"/>
      <w:marLeft w:val="0"/>
      <w:marRight w:val="0"/>
      <w:marTop w:val="0"/>
      <w:marBottom w:val="0"/>
      <w:divBdr>
        <w:top w:val="none" w:sz="0" w:space="0" w:color="auto"/>
        <w:left w:val="none" w:sz="0" w:space="0" w:color="auto"/>
        <w:bottom w:val="none" w:sz="0" w:space="0" w:color="auto"/>
        <w:right w:val="none" w:sz="0" w:space="0" w:color="auto"/>
      </w:divBdr>
    </w:div>
    <w:div w:id="867572281">
      <w:bodyDiv w:val="1"/>
      <w:marLeft w:val="0"/>
      <w:marRight w:val="0"/>
      <w:marTop w:val="0"/>
      <w:marBottom w:val="0"/>
      <w:divBdr>
        <w:top w:val="none" w:sz="0" w:space="0" w:color="auto"/>
        <w:left w:val="none" w:sz="0" w:space="0" w:color="auto"/>
        <w:bottom w:val="none" w:sz="0" w:space="0" w:color="auto"/>
        <w:right w:val="none" w:sz="0" w:space="0" w:color="auto"/>
      </w:divBdr>
    </w:div>
    <w:div w:id="867917171">
      <w:bodyDiv w:val="1"/>
      <w:marLeft w:val="0"/>
      <w:marRight w:val="0"/>
      <w:marTop w:val="0"/>
      <w:marBottom w:val="0"/>
      <w:divBdr>
        <w:top w:val="none" w:sz="0" w:space="0" w:color="auto"/>
        <w:left w:val="none" w:sz="0" w:space="0" w:color="auto"/>
        <w:bottom w:val="none" w:sz="0" w:space="0" w:color="auto"/>
        <w:right w:val="none" w:sz="0" w:space="0" w:color="auto"/>
      </w:divBdr>
    </w:div>
    <w:div w:id="921378182">
      <w:bodyDiv w:val="1"/>
      <w:marLeft w:val="0"/>
      <w:marRight w:val="0"/>
      <w:marTop w:val="0"/>
      <w:marBottom w:val="0"/>
      <w:divBdr>
        <w:top w:val="none" w:sz="0" w:space="0" w:color="auto"/>
        <w:left w:val="none" w:sz="0" w:space="0" w:color="auto"/>
        <w:bottom w:val="none" w:sz="0" w:space="0" w:color="auto"/>
        <w:right w:val="none" w:sz="0" w:space="0" w:color="auto"/>
      </w:divBdr>
    </w:div>
    <w:div w:id="921529845">
      <w:bodyDiv w:val="1"/>
      <w:marLeft w:val="0"/>
      <w:marRight w:val="0"/>
      <w:marTop w:val="0"/>
      <w:marBottom w:val="0"/>
      <w:divBdr>
        <w:top w:val="none" w:sz="0" w:space="0" w:color="auto"/>
        <w:left w:val="none" w:sz="0" w:space="0" w:color="auto"/>
        <w:bottom w:val="none" w:sz="0" w:space="0" w:color="auto"/>
        <w:right w:val="none" w:sz="0" w:space="0" w:color="auto"/>
      </w:divBdr>
    </w:div>
    <w:div w:id="938412546">
      <w:bodyDiv w:val="1"/>
      <w:marLeft w:val="0"/>
      <w:marRight w:val="0"/>
      <w:marTop w:val="0"/>
      <w:marBottom w:val="0"/>
      <w:divBdr>
        <w:top w:val="none" w:sz="0" w:space="0" w:color="auto"/>
        <w:left w:val="none" w:sz="0" w:space="0" w:color="auto"/>
        <w:bottom w:val="none" w:sz="0" w:space="0" w:color="auto"/>
        <w:right w:val="none" w:sz="0" w:space="0" w:color="auto"/>
      </w:divBdr>
    </w:div>
    <w:div w:id="950361429">
      <w:bodyDiv w:val="1"/>
      <w:marLeft w:val="0"/>
      <w:marRight w:val="0"/>
      <w:marTop w:val="0"/>
      <w:marBottom w:val="0"/>
      <w:divBdr>
        <w:top w:val="none" w:sz="0" w:space="0" w:color="auto"/>
        <w:left w:val="none" w:sz="0" w:space="0" w:color="auto"/>
        <w:bottom w:val="none" w:sz="0" w:space="0" w:color="auto"/>
        <w:right w:val="none" w:sz="0" w:space="0" w:color="auto"/>
      </w:divBdr>
    </w:div>
    <w:div w:id="966548481">
      <w:bodyDiv w:val="1"/>
      <w:marLeft w:val="0"/>
      <w:marRight w:val="0"/>
      <w:marTop w:val="0"/>
      <w:marBottom w:val="0"/>
      <w:divBdr>
        <w:top w:val="none" w:sz="0" w:space="0" w:color="auto"/>
        <w:left w:val="none" w:sz="0" w:space="0" w:color="auto"/>
        <w:bottom w:val="none" w:sz="0" w:space="0" w:color="auto"/>
        <w:right w:val="none" w:sz="0" w:space="0" w:color="auto"/>
      </w:divBdr>
    </w:div>
    <w:div w:id="980621643">
      <w:bodyDiv w:val="1"/>
      <w:marLeft w:val="0"/>
      <w:marRight w:val="0"/>
      <w:marTop w:val="0"/>
      <w:marBottom w:val="0"/>
      <w:divBdr>
        <w:top w:val="none" w:sz="0" w:space="0" w:color="auto"/>
        <w:left w:val="none" w:sz="0" w:space="0" w:color="auto"/>
        <w:bottom w:val="none" w:sz="0" w:space="0" w:color="auto"/>
        <w:right w:val="none" w:sz="0" w:space="0" w:color="auto"/>
      </w:divBdr>
    </w:div>
    <w:div w:id="998849716">
      <w:bodyDiv w:val="1"/>
      <w:marLeft w:val="0"/>
      <w:marRight w:val="0"/>
      <w:marTop w:val="0"/>
      <w:marBottom w:val="0"/>
      <w:divBdr>
        <w:top w:val="none" w:sz="0" w:space="0" w:color="auto"/>
        <w:left w:val="none" w:sz="0" w:space="0" w:color="auto"/>
        <w:bottom w:val="none" w:sz="0" w:space="0" w:color="auto"/>
        <w:right w:val="none" w:sz="0" w:space="0" w:color="auto"/>
      </w:divBdr>
    </w:div>
    <w:div w:id="1012489161">
      <w:bodyDiv w:val="1"/>
      <w:marLeft w:val="0"/>
      <w:marRight w:val="0"/>
      <w:marTop w:val="0"/>
      <w:marBottom w:val="0"/>
      <w:divBdr>
        <w:top w:val="none" w:sz="0" w:space="0" w:color="auto"/>
        <w:left w:val="none" w:sz="0" w:space="0" w:color="auto"/>
        <w:bottom w:val="none" w:sz="0" w:space="0" w:color="auto"/>
        <w:right w:val="none" w:sz="0" w:space="0" w:color="auto"/>
      </w:divBdr>
    </w:div>
    <w:div w:id="1025985247">
      <w:bodyDiv w:val="1"/>
      <w:marLeft w:val="0"/>
      <w:marRight w:val="0"/>
      <w:marTop w:val="0"/>
      <w:marBottom w:val="0"/>
      <w:divBdr>
        <w:top w:val="none" w:sz="0" w:space="0" w:color="auto"/>
        <w:left w:val="none" w:sz="0" w:space="0" w:color="auto"/>
        <w:bottom w:val="none" w:sz="0" w:space="0" w:color="auto"/>
        <w:right w:val="none" w:sz="0" w:space="0" w:color="auto"/>
      </w:divBdr>
    </w:div>
    <w:div w:id="1116943060">
      <w:bodyDiv w:val="1"/>
      <w:marLeft w:val="0"/>
      <w:marRight w:val="0"/>
      <w:marTop w:val="0"/>
      <w:marBottom w:val="0"/>
      <w:divBdr>
        <w:top w:val="none" w:sz="0" w:space="0" w:color="auto"/>
        <w:left w:val="none" w:sz="0" w:space="0" w:color="auto"/>
        <w:bottom w:val="none" w:sz="0" w:space="0" w:color="auto"/>
        <w:right w:val="none" w:sz="0" w:space="0" w:color="auto"/>
      </w:divBdr>
    </w:div>
    <w:div w:id="1146311786">
      <w:bodyDiv w:val="1"/>
      <w:marLeft w:val="0"/>
      <w:marRight w:val="0"/>
      <w:marTop w:val="0"/>
      <w:marBottom w:val="0"/>
      <w:divBdr>
        <w:top w:val="none" w:sz="0" w:space="0" w:color="auto"/>
        <w:left w:val="none" w:sz="0" w:space="0" w:color="auto"/>
        <w:bottom w:val="none" w:sz="0" w:space="0" w:color="auto"/>
        <w:right w:val="none" w:sz="0" w:space="0" w:color="auto"/>
      </w:divBdr>
    </w:div>
    <w:div w:id="1164587025">
      <w:bodyDiv w:val="1"/>
      <w:marLeft w:val="0"/>
      <w:marRight w:val="0"/>
      <w:marTop w:val="0"/>
      <w:marBottom w:val="0"/>
      <w:divBdr>
        <w:top w:val="none" w:sz="0" w:space="0" w:color="auto"/>
        <w:left w:val="none" w:sz="0" w:space="0" w:color="auto"/>
        <w:bottom w:val="none" w:sz="0" w:space="0" w:color="auto"/>
        <w:right w:val="none" w:sz="0" w:space="0" w:color="auto"/>
      </w:divBdr>
    </w:div>
    <w:div w:id="1197963338">
      <w:bodyDiv w:val="1"/>
      <w:marLeft w:val="0"/>
      <w:marRight w:val="0"/>
      <w:marTop w:val="0"/>
      <w:marBottom w:val="0"/>
      <w:divBdr>
        <w:top w:val="none" w:sz="0" w:space="0" w:color="auto"/>
        <w:left w:val="none" w:sz="0" w:space="0" w:color="auto"/>
        <w:bottom w:val="none" w:sz="0" w:space="0" w:color="auto"/>
        <w:right w:val="none" w:sz="0" w:space="0" w:color="auto"/>
      </w:divBdr>
    </w:div>
    <w:div w:id="1220946455">
      <w:bodyDiv w:val="1"/>
      <w:marLeft w:val="0"/>
      <w:marRight w:val="0"/>
      <w:marTop w:val="0"/>
      <w:marBottom w:val="0"/>
      <w:divBdr>
        <w:top w:val="none" w:sz="0" w:space="0" w:color="auto"/>
        <w:left w:val="none" w:sz="0" w:space="0" w:color="auto"/>
        <w:bottom w:val="none" w:sz="0" w:space="0" w:color="auto"/>
        <w:right w:val="none" w:sz="0" w:space="0" w:color="auto"/>
      </w:divBdr>
    </w:div>
    <w:div w:id="1221670741">
      <w:bodyDiv w:val="1"/>
      <w:marLeft w:val="0"/>
      <w:marRight w:val="0"/>
      <w:marTop w:val="0"/>
      <w:marBottom w:val="0"/>
      <w:divBdr>
        <w:top w:val="none" w:sz="0" w:space="0" w:color="auto"/>
        <w:left w:val="none" w:sz="0" w:space="0" w:color="auto"/>
        <w:bottom w:val="none" w:sz="0" w:space="0" w:color="auto"/>
        <w:right w:val="none" w:sz="0" w:space="0" w:color="auto"/>
      </w:divBdr>
    </w:div>
    <w:div w:id="1228497467">
      <w:bodyDiv w:val="1"/>
      <w:marLeft w:val="0"/>
      <w:marRight w:val="0"/>
      <w:marTop w:val="0"/>
      <w:marBottom w:val="0"/>
      <w:divBdr>
        <w:top w:val="none" w:sz="0" w:space="0" w:color="auto"/>
        <w:left w:val="none" w:sz="0" w:space="0" w:color="auto"/>
        <w:bottom w:val="none" w:sz="0" w:space="0" w:color="auto"/>
        <w:right w:val="none" w:sz="0" w:space="0" w:color="auto"/>
      </w:divBdr>
    </w:div>
    <w:div w:id="1257254514">
      <w:bodyDiv w:val="1"/>
      <w:marLeft w:val="0"/>
      <w:marRight w:val="0"/>
      <w:marTop w:val="0"/>
      <w:marBottom w:val="0"/>
      <w:divBdr>
        <w:top w:val="none" w:sz="0" w:space="0" w:color="auto"/>
        <w:left w:val="none" w:sz="0" w:space="0" w:color="auto"/>
        <w:bottom w:val="none" w:sz="0" w:space="0" w:color="auto"/>
        <w:right w:val="none" w:sz="0" w:space="0" w:color="auto"/>
      </w:divBdr>
    </w:div>
    <w:div w:id="1269117616">
      <w:bodyDiv w:val="1"/>
      <w:marLeft w:val="0"/>
      <w:marRight w:val="0"/>
      <w:marTop w:val="0"/>
      <w:marBottom w:val="0"/>
      <w:divBdr>
        <w:top w:val="none" w:sz="0" w:space="0" w:color="auto"/>
        <w:left w:val="none" w:sz="0" w:space="0" w:color="auto"/>
        <w:bottom w:val="none" w:sz="0" w:space="0" w:color="auto"/>
        <w:right w:val="none" w:sz="0" w:space="0" w:color="auto"/>
      </w:divBdr>
    </w:div>
    <w:div w:id="1277518190">
      <w:bodyDiv w:val="1"/>
      <w:marLeft w:val="0"/>
      <w:marRight w:val="0"/>
      <w:marTop w:val="0"/>
      <w:marBottom w:val="0"/>
      <w:divBdr>
        <w:top w:val="none" w:sz="0" w:space="0" w:color="auto"/>
        <w:left w:val="none" w:sz="0" w:space="0" w:color="auto"/>
        <w:bottom w:val="none" w:sz="0" w:space="0" w:color="auto"/>
        <w:right w:val="none" w:sz="0" w:space="0" w:color="auto"/>
      </w:divBdr>
    </w:div>
    <w:div w:id="1284535751">
      <w:bodyDiv w:val="1"/>
      <w:marLeft w:val="0"/>
      <w:marRight w:val="0"/>
      <w:marTop w:val="0"/>
      <w:marBottom w:val="0"/>
      <w:divBdr>
        <w:top w:val="none" w:sz="0" w:space="0" w:color="auto"/>
        <w:left w:val="none" w:sz="0" w:space="0" w:color="auto"/>
        <w:bottom w:val="none" w:sz="0" w:space="0" w:color="auto"/>
        <w:right w:val="none" w:sz="0" w:space="0" w:color="auto"/>
      </w:divBdr>
    </w:div>
    <w:div w:id="1285624634">
      <w:bodyDiv w:val="1"/>
      <w:marLeft w:val="0"/>
      <w:marRight w:val="0"/>
      <w:marTop w:val="0"/>
      <w:marBottom w:val="0"/>
      <w:divBdr>
        <w:top w:val="none" w:sz="0" w:space="0" w:color="auto"/>
        <w:left w:val="none" w:sz="0" w:space="0" w:color="auto"/>
        <w:bottom w:val="none" w:sz="0" w:space="0" w:color="auto"/>
        <w:right w:val="none" w:sz="0" w:space="0" w:color="auto"/>
      </w:divBdr>
    </w:div>
    <w:div w:id="1286347928">
      <w:bodyDiv w:val="1"/>
      <w:marLeft w:val="0"/>
      <w:marRight w:val="0"/>
      <w:marTop w:val="0"/>
      <w:marBottom w:val="0"/>
      <w:divBdr>
        <w:top w:val="none" w:sz="0" w:space="0" w:color="auto"/>
        <w:left w:val="none" w:sz="0" w:space="0" w:color="auto"/>
        <w:bottom w:val="none" w:sz="0" w:space="0" w:color="auto"/>
        <w:right w:val="none" w:sz="0" w:space="0" w:color="auto"/>
      </w:divBdr>
    </w:div>
    <w:div w:id="1309555163">
      <w:bodyDiv w:val="1"/>
      <w:marLeft w:val="0"/>
      <w:marRight w:val="0"/>
      <w:marTop w:val="0"/>
      <w:marBottom w:val="0"/>
      <w:divBdr>
        <w:top w:val="none" w:sz="0" w:space="0" w:color="auto"/>
        <w:left w:val="none" w:sz="0" w:space="0" w:color="auto"/>
        <w:bottom w:val="none" w:sz="0" w:space="0" w:color="auto"/>
        <w:right w:val="none" w:sz="0" w:space="0" w:color="auto"/>
      </w:divBdr>
    </w:div>
    <w:div w:id="1333724810">
      <w:bodyDiv w:val="1"/>
      <w:marLeft w:val="0"/>
      <w:marRight w:val="0"/>
      <w:marTop w:val="0"/>
      <w:marBottom w:val="0"/>
      <w:divBdr>
        <w:top w:val="none" w:sz="0" w:space="0" w:color="auto"/>
        <w:left w:val="none" w:sz="0" w:space="0" w:color="auto"/>
        <w:bottom w:val="none" w:sz="0" w:space="0" w:color="auto"/>
        <w:right w:val="none" w:sz="0" w:space="0" w:color="auto"/>
      </w:divBdr>
    </w:div>
    <w:div w:id="1344867273">
      <w:bodyDiv w:val="1"/>
      <w:marLeft w:val="0"/>
      <w:marRight w:val="0"/>
      <w:marTop w:val="0"/>
      <w:marBottom w:val="0"/>
      <w:divBdr>
        <w:top w:val="none" w:sz="0" w:space="0" w:color="auto"/>
        <w:left w:val="none" w:sz="0" w:space="0" w:color="auto"/>
        <w:bottom w:val="none" w:sz="0" w:space="0" w:color="auto"/>
        <w:right w:val="none" w:sz="0" w:space="0" w:color="auto"/>
      </w:divBdr>
    </w:div>
    <w:div w:id="1348487687">
      <w:bodyDiv w:val="1"/>
      <w:marLeft w:val="0"/>
      <w:marRight w:val="0"/>
      <w:marTop w:val="0"/>
      <w:marBottom w:val="0"/>
      <w:divBdr>
        <w:top w:val="none" w:sz="0" w:space="0" w:color="auto"/>
        <w:left w:val="none" w:sz="0" w:space="0" w:color="auto"/>
        <w:bottom w:val="none" w:sz="0" w:space="0" w:color="auto"/>
        <w:right w:val="none" w:sz="0" w:space="0" w:color="auto"/>
      </w:divBdr>
    </w:div>
    <w:div w:id="1386833125">
      <w:bodyDiv w:val="1"/>
      <w:marLeft w:val="0"/>
      <w:marRight w:val="0"/>
      <w:marTop w:val="0"/>
      <w:marBottom w:val="0"/>
      <w:divBdr>
        <w:top w:val="none" w:sz="0" w:space="0" w:color="auto"/>
        <w:left w:val="none" w:sz="0" w:space="0" w:color="auto"/>
        <w:bottom w:val="none" w:sz="0" w:space="0" w:color="auto"/>
        <w:right w:val="none" w:sz="0" w:space="0" w:color="auto"/>
      </w:divBdr>
    </w:div>
    <w:div w:id="1408461381">
      <w:bodyDiv w:val="1"/>
      <w:marLeft w:val="0"/>
      <w:marRight w:val="0"/>
      <w:marTop w:val="0"/>
      <w:marBottom w:val="0"/>
      <w:divBdr>
        <w:top w:val="none" w:sz="0" w:space="0" w:color="auto"/>
        <w:left w:val="none" w:sz="0" w:space="0" w:color="auto"/>
        <w:bottom w:val="none" w:sz="0" w:space="0" w:color="auto"/>
        <w:right w:val="none" w:sz="0" w:space="0" w:color="auto"/>
      </w:divBdr>
    </w:div>
    <w:div w:id="1424451132">
      <w:bodyDiv w:val="1"/>
      <w:marLeft w:val="0"/>
      <w:marRight w:val="0"/>
      <w:marTop w:val="0"/>
      <w:marBottom w:val="0"/>
      <w:divBdr>
        <w:top w:val="none" w:sz="0" w:space="0" w:color="auto"/>
        <w:left w:val="none" w:sz="0" w:space="0" w:color="auto"/>
        <w:bottom w:val="none" w:sz="0" w:space="0" w:color="auto"/>
        <w:right w:val="none" w:sz="0" w:space="0" w:color="auto"/>
      </w:divBdr>
    </w:div>
    <w:div w:id="1426997676">
      <w:bodyDiv w:val="1"/>
      <w:marLeft w:val="0"/>
      <w:marRight w:val="0"/>
      <w:marTop w:val="0"/>
      <w:marBottom w:val="0"/>
      <w:divBdr>
        <w:top w:val="none" w:sz="0" w:space="0" w:color="auto"/>
        <w:left w:val="none" w:sz="0" w:space="0" w:color="auto"/>
        <w:bottom w:val="none" w:sz="0" w:space="0" w:color="auto"/>
        <w:right w:val="none" w:sz="0" w:space="0" w:color="auto"/>
      </w:divBdr>
    </w:div>
    <w:div w:id="1434394644">
      <w:bodyDiv w:val="1"/>
      <w:marLeft w:val="0"/>
      <w:marRight w:val="0"/>
      <w:marTop w:val="0"/>
      <w:marBottom w:val="0"/>
      <w:divBdr>
        <w:top w:val="none" w:sz="0" w:space="0" w:color="auto"/>
        <w:left w:val="none" w:sz="0" w:space="0" w:color="auto"/>
        <w:bottom w:val="none" w:sz="0" w:space="0" w:color="auto"/>
        <w:right w:val="none" w:sz="0" w:space="0" w:color="auto"/>
      </w:divBdr>
    </w:div>
    <w:div w:id="1445419503">
      <w:bodyDiv w:val="1"/>
      <w:marLeft w:val="0"/>
      <w:marRight w:val="0"/>
      <w:marTop w:val="0"/>
      <w:marBottom w:val="0"/>
      <w:divBdr>
        <w:top w:val="none" w:sz="0" w:space="0" w:color="auto"/>
        <w:left w:val="none" w:sz="0" w:space="0" w:color="auto"/>
        <w:bottom w:val="none" w:sz="0" w:space="0" w:color="auto"/>
        <w:right w:val="none" w:sz="0" w:space="0" w:color="auto"/>
      </w:divBdr>
    </w:div>
    <w:div w:id="1471509022">
      <w:bodyDiv w:val="1"/>
      <w:marLeft w:val="0"/>
      <w:marRight w:val="0"/>
      <w:marTop w:val="0"/>
      <w:marBottom w:val="0"/>
      <w:divBdr>
        <w:top w:val="none" w:sz="0" w:space="0" w:color="auto"/>
        <w:left w:val="none" w:sz="0" w:space="0" w:color="auto"/>
        <w:bottom w:val="none" w:sz="0" w:space="0" w:color="auto"/>
        <w:right w:val="none" w:sz="0" w:space="0" w:color="auto"/>
      </w:divBdr>
    </w:div>
    <w:div w:id="1481727369">
      <w:bodyDiv w:val="1"/>
      <w:marLeft w:val="0"/>
      <w:marRight w:val="0"/>
      <w:marTop w:val="0"/>
      <w:marBottom w:val="0"/>
      <w:divBdr>
        <w:top w:val="none" w:sz="0" w:space="0" w:color="auto"/>
        <w:left w:val="none" w:sz="0" w:space="0" w:color="auto"/>
        <w:bottom w:val="none" w:sz="0" w:space="0" w:color="auto"/>
        <w:right w:val="none" w:sz="0" w:space="0" w:color="auto"/>
      </w:divBdr>
    </w:div>
    <w:div w:id="1488745781">
      <w:bodyDiv w:val="1"/>
      <w:marLeft w:val="0"/>
      <w:marRight w:val="0"/>
      <w:marTop w:val="0"/>
      <w:marBottom w:val="0"/>
      <w:divBdr>
        <w:top w:val="none" w:sz="0" w:space="0" w:color="auto"/>
        <w:left w:val="none" w:sz="0" w:space="0" w:color="auto"/>
        <w:bottom w:val="none" w:sz="0" w:space="0" w:color="auto"/>
        <w:right w:val="none" w:sz="0" w:space="0" w:color="auto"/>
      </w:divBdr>
    </w:div>
    <w:div w:id="1502357486">
      <w:bodyDiv w:val="1"/>
      <w:marLeft w:val="0"/>
      <w:marRight w:val="0"/>
      <w:marTop w:val="0"/>
      <w:marBottom w:val="0"/>
      <w:divBdr>
        <w:top w:val="none" w:sz="0" w:space="0" w:color="auto"/>
        <w:left w:val="none" w:sz="0" w:space="0" w:color="auto"/>
        <w:bottom w:val="none" w:sz="0" w:space="0" w:color="auto"/>
        <w:right w:val="none" w:sz="0" w:space="0" w:color="auto"/>
      </w:divBdr>
    </w:div>
    <w:div w:id="1521091605">
      <w:bodyDiv w:val="1"/>
      <w:marLeft w:val="0"/>
      <w:marRight w:val="0"/>
      <w:marTop w:val="0"/>
      <w:marBottom w:val="0"/>
      <w:divBdr>
        <w:top w:val="none" w:sz="0" w:space="0" w:color="auto"/>
        <w:left w:val="none" w:sz="0" w:space="0" w:color="auto"/>
        <w:bottom w:val="none" w:sz="0" w:space="0" w:color="auto"/>
        <w:right w:val="none" w:sz="0" w:space="0" w:color="auto"/>
      </w:divBdr>
    </w:div>
    <w:div w:id="1550653214">
      <w:bodyDiv w:val="1"/>
      <w:marLeft w:val="0"/>
      <w:marRight w:val="0"/>
      <w:marTop w:val="0"/>
      <w:marBottom w:val="0"/>
      <w:divBdr>
        <w:top w:val="none" w:sz="0" w:space="0" w:color="auto"/>
        <w:left w:val="none" w:sz="0" w:space="0" w:color="auto"/>
        <w:bottom w:val="none" w:sz="0" w:space="0" w:color="auto"/>
        <w:right w:val="none" w:sz="0" w:space="0" w:color="auto"/>
      </w:divBdr>
    </w:div>
    <w:div w:id="1592810267">
      <w:bodyDiv w:val="1"/>
      <w:marLeft w:val="0"/>
      <w:marRight w:val="0"/>
      <w:marTop w:val="0"/>
      <w:marBottom w:val="0"/>
      <w:divBdr>
        <w:top w:val="none" w:sz="0" w:space="0" w:color="auto"/>
        <w:left w:val="none" w:sz="0" w:space="0" w:color="auto"/>
        <w:bottom w:val="none" w:sz="0" w:space="0" w:color="auto"/>
        <w:right w:val="none" w:sz="0" w:space="0" w:color="auto"/>
      </w:divBdr>
    </w:div>
    <w:div w:id="1594707131">
      <w:bodyDiv w:val="1"/>
      <w:marLeft w:val="0"/>
      <w:marRight w:val="0"/>
      <w:marTop w:val="0"/>
      <w:marBottom w:val="0"/>
      <w:divBdr>
        <w:top w:val="none" w:sz="0" w:space="0" w:color="auto"/>
        <w:left w:val="none" w:sz="0" w:space="0" w:color="auto"/>
        <w:bottom w:val="none" w:sz="0" w:space="0" w:color="auto"/>
        <w:right w:val="none" w:sz="0" w:space="0" w:color="auto"/>
      </w:divBdr>
    </w:div>
    <w:div w:id="1595899678">
      <w:bodyDiv w:val="1"/>
      <w:marLeft w:val="0"/>
      <w:marRight w:val="0"/>
      <w:marTop w:val="0"/>
      <w:marBottom w:val="0"/>
      <w:divBdr>
        <w:top w:val="none" w:sz="0" w:space="0" w:color="auto"/>
        <w:left w:val="none" w:sz="0" w:space="0" w:color="auto"/>
        <w:bottom w:val="none" w:sz="0" w:space="0" w:color="auto"/>
        <w:right w:val="none" w:sz="0" w:space="0" w:color="auto"/>
      </w:divBdr>
    </w:div>
    <w:div w:id="1613592189">
      <w:bodyDiv w:val="1"/>
      <w:marLeft w:val="0"/>
      <w:marRight w:val="0"/>
      <w:marTop w:val="0"/>
      <w:marBottom w:val="0"/>
      <w:divBdr>
        <w:top w:val="none" w:sz="0" w:space="0" w:color="auto"/>
        <w:left w:val="none" w:sz="0" w:space="0" w:color="auto"/>
        <w:bottom w:val="none" w:sz="0" w:space="0" w:color="auto"/>
        <w:right w:val="none" w:sz="0" w:space="0" w:color="auto"/>
      </w:divBdr>
    </w:div>
    <w:div w:id="1630284437">
      <w:bodyDiv w:val="1"/>
      <w:marLeft w:val="0"/>
      <w:marRight w:val="0"/>
      <w:marTop w:val="0"/>
      <w:marBottom w:val="0"/>
      <w:divBdr>
        <w:top w:val="none" w:sz="0" w:space="0" w:color="auto"/>
        <w:left w:val="none" w:sz="0" w:space="0" w:color="auto"/>
        <w:bottom w:val="none" w:sz="0" w:space="0" w:color="auto"/>
        <w:right w:val="none" w:sz="0" w:space="0" w:color="auto"/>
      </w:divBdr>
    </w:div>
    <w:div w:id="1642804421">
      <w:bodyDiv w:val="1"/>
      <w:marLeft w:val="0"/>
      <w:marRight w:val="0"/>
      <w:marTop w:val="0"/>
      <w:marBottom w:val="0"/>
      <w:divBdr>
        <w:top w:val="none" w:sz="0" w:space="0" w:color="auto"/>
        <w:left w:val="none" w:sz="0" w:space="0" w:color="auto"/>
        <w:bottom w:val="none" w:sz="0" w:space="0" w:color="auto"/>
        <w:right w:val="none" w:sz="0" w:space="0" w:color="auto"/>
      </w:divBdr>
    </w:div>
    <w:div w:id="1645044579">
      <w:bodyDiv w:val="1"/>
      <w:marLeft w:val="0"/>
      <w:marRight w:val="0"/>
      <w:marTop w:val="0"/>
      <w:marBottom w:val="0"/>
      <w:divBdr>
        <w:top w:val="none" w:sz="0" w:space="0" w:color="auto"/>
        <w:left w:val="none" w:sz="0" w:space="0" w:color="auto"/>
        <w:bottom w:val="none" w:sz="0" w:space="0" w:color="auto"/>
        <w:right w:val="none" w:sz="0" w:space="0" w:color="auto"/>
      </w:divBdr>
    </w:div>
    <w:div w:id="1670867758">
      <w:bodyDiv w:val="1"/>
      <w:marLeft w:val="0"/>
      <w:marRight w:val="0"/>
      <w:marTop w:val="0"/>
      <w:marBottom w:val="0"/>
      <w:divBdr>
        <w:top w:val="none" w:sz="0" w:space="0" w:color="auto"/>
        <w:left w:val="none" w:sz="0" w:space="0" w:color="auto"/>
        <w:bottom w:val="none" w:sz="0" w:space="0" w:color="auto"/>
        <w:right w:val="none" w:sz="0" w:space="0" w:color="auto"/>
      </w:divBdr>
    </w:div>
    <w:div w:id="1678194521">
      <w:bodyDiv w:val="1"/>
      <w:marLeft w:val="0"/>
      <w:marRight w:val="0"/>
      <w:marTop w:val="0"/>
      <w:marBottom w:val="0"/>
      <w:divBdr>
        <w:top w:val="none" w:sz="0" w:space="0" w:color="auto"/>
        <w:left w:val="none" w:sz="0" w:space="0" w:color="auto"/>
        <w:bottom w:val="none" w:sz="0" w:space="0" w:color="auto"/>
        <w:right w:val="none" w:sz="0" w:space="0" w:color="auto"/>
      </w:divBdr>
    </w:div>
    <w:div w:id="1696076777">
      <w:bodyDiv w:val="1"/>
      <w:marLeft w:val="0"/>
      <w:marRight w:val="0"/>
      <w:marTop w:val="0"/>
      <w:marBottom w:val="0"/>
      <w:divBdr>
        <w:top w:val="none" w:sz="0" w:space="0" w:color="auto"/>
        <w:left w:val="none" w:sz="0" w:space="0" w:color="auto"/>
        <w:bottom w:val="none" w:sz="0" w:space="0" w:color="auto"/>
        <w:right w:val="none" w:sz="0" w:space="0" w:color="auto"/>
      </w:divBdr>
    </w:div>
    <w:div w:id="1711148574">
      <w:bodyDiv w:val="1"/>
      <w:marLeft w:val="0"/>
      <w:marRight w:val="0"/>
      <w:marTop w:val="0"/>
      <w:marBottom w:val="0"/>
      <w:divBdr>
        <w:top w:val="none" w:sz="0" w:space="0" w:color="auto"/>
        <w:left w:val="none" w:sz="0" w:space="0" w:color="auto"/>
        <w:bottom w:val="none" w:sz="0" w:space="0" w:color="auto"/>
        <w:right w:val="none" w:sz="0" w:space="0" w:color="auto"/>
      </w:divBdr>
    </w:div>
    <w:div w:id="1733384096">
      <w:bodyDiv w:val="1"/>
      <w:marLeft w:val="0"/>
      <w:marRight w:val="0"/>
      <w:marTop w:val="0"/>
      <w:marBottom w:val="0"/>
      <w:divBdr>
        <w:top w:val="none" w:sz="0" w:space="0" w:color="auto"/>
        <w:left w:val="none" w:sz="0" w:space="0" w:color="auto"/>
        <w:bottom w:val="none" w:sz="0" w:space="0" w:color="auto"/>
        <w:right w:val="none" w:sz="0" w:space="0" w:color="auto"/>
      </w:divBdr>
    </w:div>
    <w:div w:id="1752122003">
      <w:bodyDiv w:val="1"/>
      <w:marLeft w:val="0"/>
      <w:marRight w:val="0"/>
      <w:marTop w:val="0"/>
      <w:marBottom w:val="0"/>
      <w:divBdr>
        <w:top w:val="none" w:sz="0" w:space="0" w:color="auto"/>
        <w:left w:val="none" w:sz="0" w:space="0" w:color="auto"/>
        <w:bottom w:val="none" w:sz="0" w:space="0" w:color="auto"/>
        <w:right w:val="none" w:sz="0" w:space="0" w:color="auto"/>
      </w:divBdr>
    </w:div>
    <w:div w:id="1765606965">
      <w:bodyDiv w:val="1"/>
      <w:marLeft w:val="0"/>
      <w:marRight w:val="0"/>
      <w:marTop w:val="0"/>
      <w:marBottom w:val="0"/>
      <w:divBdr>
        <w:top w:val="none" w:sz="0" w:space="0" w:color="auto"/>
        <w:left w:val="none" w:sz="0" w:space="0" w:color="auto"/>
        <w:bottom w:val="none" w:sz="0" w:space="0" w:color="auto"/>
        <w:right w:val="none" w:sz="0" w:space="0" w:color="auto"/>
      </w:divBdr>
    </w:div>
    <w:div w:id="1777745730">
      <w:bodyDiv w:val="1"/>
      <w:marLeft w:val="0"/>
      <w:marRight w:val="0"/>
      <w:marTop w:val="0"/>
      <w:marBottom w:val="0"/>
      <w:divBdr>
        <w:top w:val="none" w:sz="0" w:space="0" w:color="auto"/>
        <w:left w:val="none" w:sz="0" w:space="0" w:color="auto"/>
        <w:bottom w:val="none" w:sz="0" w:space="0" w:color="auto"/>
        <w:right w:val="none" w:sz="0" w:space="0" w:color="auto"/>
      </w:divBdr>
    </w:div>
    <w:div w:id="1786147475">
      <w:bodyDiv w:val="1"/>
      <w:marLeft w:val="0"/>
      <w:marRight w:val="0"/>
      <w:marTop w:val="0"/>
      <w:marBottom w:val="0"/>
      <w:divBdr>
        <w:top w:val="none" w:sz="0" w:space="0" w:color="auto"/>
        <w:left w:val="none" w:sz="0" w:space="0" w:color="auto"/>
        <w:bottom w:val="none" w:sz="0" w:space="0" w:color="auto"/>
        <w:right w:val="none" w:sz="0" w:space="0" w:color="auto"/>
      </w:divBdr>
    </w:div>
    <w:div w:id="1805149773">
      <w:bodyDiv w:val="1"/>
      <w:marLeft w:val="0"/>
      <w:marRight w:val="0"/>
      <w:marTop w:val="0"/>
      <w:marBottom w:val="0"/>
      <w:divBdr>
        <w:top w:val="none" w:sz="0" w:space="0" w:color="auto"/>
        <w:left w:val="none" w:sz="0" w:space="0" w:color="auto"/>
        <w:bottom w:val="none" w:sz="0" w:space="0" w:color="auto"/>
        <w:right w:val="none" w:sz="0" w:space="0" w:color="auto"/>
      </w:divBdr>
    </w:div>
    <w:div w:id="1848669027">
      <w:bodyDiv w:val="1"/>
      <w:marLeft w:val="0"/>
      <w:marRight w:val="0"/>
      <w:marTop w:val="0"/>
      <w:marBottom w:val="0"/>
      <w:divBdr>
        <w:top w:val="none" w:sz="0" w:space="0" w:color="auto"/>
        <w:left w:val="none" w:sz="0" w:space="0" w:color="auto"/>
        <w:bottom w:val="none" w:sz="0" w:space="0" w:color="auto"/>
        <w:right w:val="none" w:sz="0" w:space="0" w:color="auto"/>
      </w:divBdr>
    </w:div>
    <w:div w:id="1853369897">
      <w:bodyDiv w:val="1"/>
      <w:marLeft w:val="0"/>
      <w:marRight w:val="0"/>
      <w:marTop w:val="0"/>
      <w:marBottom w:val="0"/>
      <w:divBdr>
        <w:top w:val="none" w:sz="0" w:space="0" w:color="auto"/>
        <w:left w:val="none" w:sz="0" w:space="0" w:color="auto"/>
        <w:bottom w:val="none" w:sz="0" w:space="0" w:color="auto"/>
        <w:right w:val="none" w:sz="0" w:space="0" w:color="auto"/>
      </w:divBdr>
      <w:divsChild>
        <w:div w:id="648638030">
          <w:marLeft w:val="0"/>
          <w:marRight w:val="0"/>
          <w:marTop w:val="0"/>
          <w:marBottom w:val="0"/>
          <w:divBdr>
            <w:top w:val="none" w:sz="0" w:space="0" w:color="auto"/>
            <w:left w:val="none" w:sz="0" w:space="0" w:color="auto"/>
            <w:bottom w:val="none" w:sz="0" w:space="0" w:color="auto"/>
            <w:right w:val="none" w:sz="0" w:space="0" w:color="auto"/>
          </w:divBdr>
          <w:divsChild>
            <w:div w:id="294721125">
              <w:marLeft w:val="0"/>
              <w:marRight w:val="0"/>
              <w:marTop w:val="0"/>
              <w:marBottom w:val="0"/>
              <w:divBdr>
                <w:top w:val="none" w:sz="0" w:space="0" w:color="auto"/>
                <w:left w:val="none" w:sz="0" w:space="0" w:color="auto"/>
                <w:bottom w:val="none" w:sz="0" w:space="0" w:color="auto"/>
                <w:right w:val="none" w:sz="0" w:space="0" w:color="auto"/>
              </w:divBdr>
              <w:divsChild>
                <w:div w:id="1032533029">
                  <w:marLeft w:val="0"/>
                  <w:marRight w:val="0"/>
                  <w:marTop w:val="0"/>
                  <w:marBottom w:val="0"/>
                  <w:divBdr>
                    <w:top w:val="none" w:sz="0" w:space="0" w:color="auto"/>
                    <w:left w:val="none" w:sz="0" w:space="0" w:color="auto"/>
                    <w:bottom w:val="none" w:sz="0" w:space="0" w:color="auto"/>
                    <w:right w:val="none" w:sz="0" w:space="0" w:color="auto"/>
                  </w:divBdr>
                  <w:divsChild>
                    <w:div w:id="1299068610">
                      <w:marLeft w:val="0"/>
                      <w:marRight w:val="0"/>
                      <w:marTop w:val="0"/>
                      <w:marBottom w:val="0"/>
                      <w:divBdr>
                        <w:top w:val="none" w:sz="0" w:space="0" w:color="auto"/>
                        <w:left w:val="none" w:sz="0" w:space="0" w:color="auto"/>
                        <w:bottom w:val="none" w:sz="0" w:space="0" w:color="auto"/>
                        <w:right w:val="none" w:sz="0" w:space="0" w:color="auto"/>
                      </w:divBdr>
                      <w:divsChild>
                        <w:div w:id="1208881348">
                          <w:marLeft w:val="0"/>
                          <w:marRight w:val="0"/>
                          <w:marTop w:val="0"/>
                          <w:marBottom w:val="0"/>
                          <w:divBdr>
                            <w:top w:val="none" w:sz="0" w:space="0" w:color="auto"/>
                            <w:left w:val="none" w:sz="0" w:space="0" w:color="auto"/>
                            <w:bottom w:val="none" w:sz="0" w:space="0" w:color="auto"/>
                            <w:right w:val="none" w:sz="0" w:space="0" w:color="auto"/>
                          </w:divBdr>
                          <w:divsChild>
                            <w:div w:id="2034837932">
                              <w:marLeft w:val="0"/>
                              <w:marRight w:val="0"/>
                              <w:marTop w:val="0"/>
                              <w:marBottom w:val="0"/>
                              <w:divBdr>
                                <w:top w:val="none" w:sz="0" w:space="0" w:color="auto"/>
                                <w:left w:val="none" w:sz="0" w:space="0" w:color="auto"/>
                                <w:bottom w:val="none" w:sz="0" w:space="0" w:color="auto"/>
                                <w:right w:val="none" w:sz="0" w:space="0" w:color="auto"/>
                              </w:divBdr>
                              <w:divsChild>
                                <w:div w:id="538473987">
                                  <w:marLeft w:val="0"/>
                                  <w:marRight w:val="0"/>
                                  <w:marTop w:val="0"/>
                                  <w:marBottom w:val="0"/>
                                  <w:divBdr>
                                    <w:top w:val="none" w:sz="0" w:space="0" w:color="auto"/>
                                    <w:left w:val="none" w:sz="0" w:space="0" w:color="auto"/>
                                    <w:bottom w:val="none" w:sz="0" w:space="0" w:color="auto"/>
                                    <w:right w:val="none" w:sz="0" w:space="0" w:color="auto"/>
                                  </w:divBdr>
                                  <w:divsChild>
                                    <w:div w:id="1793791732">
                                      <w:marLeft w:val="0"/>
                                      <w:marRight w:val="0"/>
                                      <w:marTop w:val="0"/>
                                      <w:marBottom w:val="0"/>
                                      <w:divBdr>
                                        <w:top w:val="none" w:sz="0" w:space="0" w:color="auto"/>
                                        <w:left w:val="none" w:sz="0" w:space="0" w:color="auto"/>
                                        <w:bottom w:val="none" w:sz="0" w:space="0" w:color="auto"/>
                                        <w:right w:val="none" w:sz="0" w:space="0" w:color="auto"/>
                                      </w:divBdr>
                                      <w:divsChild>
                                        <w:div w:id="1924795361">
                                          <w:marLeft w:val="0"/>
                                          <w:marRight w:val="0"/>
                                          <w:marTop w:val="0"/>
                                          <w:marBottom w:val="0"/>
                                          <w:divBdr>
                                            <w:top w:val="none" w:sz="0" w:space="0" w:color="auto"/>
                                            <w:left w:val="none" w:sz="0" w:space="0" w:color="auto"/>
                                            <w:bottom w:val="none" w:sz="0" w:space="0" w:color="auto"/>
                                            <w:right w:val="none" w:sz="0" w:space="0" w:color="auto"/>
                                          </w:divBdr>
                                          <w:divsChild>
                                            <w:div w:id="1945533999">
                                              <w:marLeft w:val="0"/>
                                              <w:marRight w:val="0"/>
                                              <w:marTop w:val="0"/>
                                              <w:marBottom w:val="0"/>
                                              <w:divBdr>
                                                <w:top w:val="none" w:sz="0" w:space="0" w:color="auto"/>
                                                <w:left w:val="none" w:sz="0" w:space="0" w:color="auto"/>
                                                <w:bottom w:val="none" w:sz="0" w:space="0" w:color="auto"/>
                                                <w:right w:val="none" w:sz="0" w:space="0" w:color="auto"/>
                                              </w:divBdr>
                                              <w:divsChild>
                                                <w:div w:id="605191760">
                                                  <w:marLeft w:val="0"/>
                                                  <w:marRight w:val="0"/>
                                                  <w:marTop w:val="0"/>
                                                  <w:marBottom w:val="0"/>
                                                  <w:divBdr>
                                                    <w:top w:val="none" w:sz="0" w:space="0" w:color="auto"/>
                                                    <w:left w:val="none" w:sz="0" w:space="0" w:color="auto"/>
                                                    <w:bottom w:val="none" w:sz="0" w:space="0" w:color="auto"/>
                                                    <w:right w:val="none" w:sz="0" w:space="0" w:color="auto"/>
                                                  </w:divBdr>
                                                  <w:divsChild>
                                                    <w:div w:id="1151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87535">
                                          <w:marLeft w:val="0"/>
                                          <w:marRight w:val="0"/>
                                          <w:marTop w:val="0"/>
                                          <w:marBottom w:val="0"/>
                                          <w:divBdr>
                                            <w:top w:val="none" w:sz="0" w:space="0" w:color="auto"/>
                                            <w:left w:val="none" w:sz="0" w:space="0" w:color="auto"/>
                                            <w:bottom w:val="none" w:sz="0" w:space="0" w:color="auto"/>
                                            <w:right w:val="none" w:sz="0" w:space="0" w:color="auto"/>
                                          </w:divBdr>
                                          <w:divsChild>
                                            <w:div w:id="45181580">
                                              <w:marLeft w:val="0"/>
                                              <w:marRight w:val="0"/>
                                              <w:marTop w:val="0"/>
                                              <w:marBottom w:val="0"/>
                                              <w:divBdr>
                                                <w:top w:val="none" w:sz="0" w:space="0" w:color="auto"/>
                                                <w:left w:val="none" w:sz="0" w:space="0" w:color="auto"/>
                                                <w:bottom w:val="none" w:sz="0" w:space="0" w:color="auto"/>
                                                <w:right w:val="none" w:sz="0" w:space="0" w:color="auto"/>
                                              </w:divBdr>
                                              <w:divsChild>
                                                <w:div w:id="9955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9438681">
          <w:marLeft w:val="0"/>
          <w:marRight w:val="0"/>
          <w:marTop w:val="0"/>
          <w:marBottom w:val="0"/>
          <w:divBdr>
            <w:top w:val="none" w:sz="0" w:space="0" w:color="auto"/>
            <w:left w:val="none" w:sz="0" w:space="0" w:color="auto"/>
            <w:bottom w:val="none" w:sz="0" w:space="0" w:color="auto"/>
            <w:right w:val="none" w:sz="0" w:space="0" w:color="auto"/>
          </w:divBdr>
          <w:divsChild>
            <w:div w:id="1620457305">
              <w:marLeft w:val="0"/>
              <w:marRight w:val="0"/>
              <w:marTop w:val="0"/>
              <w:marBottom w:val="0"/>
              <w:divBdr>
                <w:top w:val="none" w:sz="0" w:space="0" w:color="auto"/>
                <w:left w:val="none" w:sz="0" w:space="0" w:color="auto"/>
                <w:bottom w:val="none" w:sz="0" w:space="0" w:color="auto"/>
                <w:right w:val="none" w:sz="0" w:space="0" w:color="auto"/>
              </w:divBdr>
              <w:divsChild>
                <w:div w:id="385448374">
                  <w:marLeft w:val="0"/>
                  <w:marRight w:val="0"/>
                  <w:marTop w:val="0"/>
                  <w:marBottom w:val="0"/>
                  <w:divBdr>
                    <w:top w:val="none" w:sz="0" w:space="0" w:color="auto"/>
                    <w:left w:val="none" w:sz="0" w:space="0" w:color="auto"/>
                    <w:bottom w:val="none" w:sz="0" w:space="0" w:color="auto"/>
                    <w:right w:val="none" w:sz="0" w:space="0" w:color="auto"/>
                  </w:divBdr>
                  <w:divsChild>
                    <w:div w:id="1082920087">
                      <w:marLeft w:val="0"/>
                      <w:marRight w:val="0"/>
                      <w:marTop w:val="0"/>
                      <w:marBottom w:val="0"/>
                      <w:divBdr>
                        <w:top w:val="none" w:sz="0" w:space="0" w:color="auto"/>
                        <w:left w:val="none" w:sz="0" w:space="0" w:color="auto"/>
                        <w:bottom w:val="none" w:sz="0" w:space="0" w:color="auto"/>
                        <w:right w:val="none" w:sz="0" w:space="0" w:color="auto"/>
                      </w:divBdr>
                      <w:divsChild>
                        <w:div w:id="16223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410555">
      <w:bodyDiv w:val="1"/>
      <w:marLeft w:val="0"/>
      <w:marRight w:val="0"/>
      <w:marTop w:val="0"/>
      <w:marBottom w:val="0"/>
      <w:divBdr>
        <w:top w:val="none" w:sz="0" w:space="0" w:color="auto"/>
        <w:left w:val="none" w:sz="0" w:space="0" w:color="auto"/>
        <w:bottom w:val="none" w:sz="0" w:space="0" w:color="auto"/>
        <w:right w:val="none" w:sz="0" w:space="0" w:color="auto"/>
      </w:divBdr>
    </w:div>
    <w:div w:id="1907186373">
      <w:bodyDiv w:val="1"/>
      <w:marLeft w:val="0"/>
      <w:marRight w:val="0"/>
      <w:marTop w:val="0"/>
      <w:marBottom w:val="0"/>
      <w:divBdr>
        <w:top w:val="none" w:sz="0" w:space="0" w:color="auto"/>
        <w:left w:val="none" w:sz="0" w:space="0" w:color="auto"/>
        <w:bottom w:val="none" w:sz="0" w:space="0" w:color="auto"/>
        <w:right w:val="none" w:sz="0" w:space="0" w:color="auto"/>
      </w:divBdr>
      <w:divsChild>
        <w:div w:id="1034430031">
          <w:marLeft w:val="0"/>
          <w:marRight w:val="0"/>
          <w:marTop w:val="0"/>
          <w:marBottom w:val="0"/>
          <w:divBdr>
            <w:top w:val="none" w:sz="0" w:space="0" w:color="auto"/>
            <w:left w:val="none" w:sz="0" w:space="0" w:color="auto"/>
            <w:bottom w:val="none" w:sz="0" w:space="0" w:color="auto"/>
            <w:right w:val="none" w:sz="0" w:space="0" w:color="auto"/>
          </w:divBdr>
          <w:divsChild>
            <w:div w:id="1062869165">
              <w:marLeft w:val="0"/>
              <w:marRight w:val="0"/>
              <w:marTop w:val="0"/>
              <w:marBottom w:val="0"/>
              <w:divBdr>
                <w:top w:val="none" w:sz="0" w:space="0" w:color="auto"/>
                <w:left w:val="none" w:sz="0" w:space="0" w:color="auto"/>
                <w:bottom w:val="none" w:sz="0" w:space="0" w:color="auto"/>
                <w:right w:val="none" w:sz="0" w:space="0" w:color="auto"/>
              </w:divBdr>
              <w:divsChild>
                <w:div w:id="1053309707">
                  <w:marLeft w:val="0"/>
                  <w:marRight w:val="0"/>
                  <w:marTop w:val="0"/>
                  <w:marBottom w:val="0"/>
                  <w:divBdr>
                    <w:top w:val="none" w:sz="0" w:space="0" w:color="auto"/>
                    <w:left w:val="none" w:sz="0" w:space="0" w:color="auto"/>
                    <w:bottom w:val="none" w:sz="0" w:space="0" w:color="auto"/>
                    <w:right w:val="none" w:sz="0" w:space="0" w:color="auto"/>
                  </w:divBdr>
                  <w:divsChild>
                    <w:div w:id="1295021936">
                      <w:marLeft w:val="0"/>
                      <w:marRight w:val="0"/>
                      <w:marTop w:val="0"/>
                      <w:marBottom w:val="0"/>
                      <w:divBdr>
                        <w:top w:val="none" w:sz="0" w:space="0" w:color="auto"/>
                        <w:left w:val="none" w:sz="0" w:space="0" w:color="auto"/>
                        <w:bottom w:val="none" w:sz="0" w:space="0" w:color="auto"/>
                        <w:right w:val="none" w:sz="0" w:space="0" w:color="auto"/>
                      </w:divBdr>
                      <w:divsChild>
                        <w:div w:id="1533500041">
                          <w:marLeft w:val="0"/>
                          <w:marRight w:val="0"/>
                          <w:marTop w:val="0"/>
                          <w:marBottom w:val="0"/>
                          <w:divBdr>
                            <w:top w:val="none" w:sz="0" w:space="0" w:color="auto"/>
                            <w:left w:val="none" w:sz="0" w:space="0" w:color="auto"/>
                            <w:bottom w:val="none" w:sz="0" w:space="0" w:color="auto"/>
                            <w:right w:val="none" w:sz="0" w:space="0" w:color="auto"/>
                          </w:divBdr>
                          <w:divsChild>
                            <w:div w:id="1065028057">
                              <w:marLeft w:val="0"/>
                              <w:marRight w:val="0"/>
                              <w:marTop w:val="0"/>
                              <w:marBottom w:val="0"/>
                              <w:divBdr>
                                <w:top w:val="none" w:sz="0" w:space="0" w:color="auto"/>
                                <w:left w:val="none" w:sz="0" w:space="0" w:color="auto"/>
                                <w:bottom w:val="none" w:sz="0" w:space="0" w:color="auto"/>
                                <w:right w:val="none" w:sz="0" w:space="0" w:color="auto"/>
                              </w:divBdr>
                              <w:divsChild>
                                <w:div w:id="441918508">
                                  <w:marLeft w:val="0"/>
                                  <w:marRight w:val="0"/>
                                  <w:marTop w:val="0"/>
                                  <w:marBottom w:val="0"/>
                                  <w:divBdr>
                                    <w:top w:val="none" w:sz="0" w:space="0" w:color="auto"/>
                                    <w:left w:val="none" w:sz="0" w:space="0" w:color="auto"/>
                                    <w:bottom w:val="none" w:sz="0" w:space="0" w:color="auto"/>
                                    <w:right w:val="none" w:sz="0" w:space="0" w:color="auto"/>
                                  </w:divBdr>
                                  <w:divsChild>
                                    <w:div w:id="172308197">
                                      <w:marLeft w:val="0"/>
                                      <w:marRight w:val="0"/>
                                      <w:marTop w:val="0"/>
                                      <w:marBottom w:val="0"/>
                                      <w:divBdr>
                                        <w:top w:val="none" w:sz="0" w:space="0" w:color="auto"/>
                                        <w:left w:val="none" w:sz="0" w:space="0" w:color="auto"/>
                                        <w:bottom w:val="none" w:sz="0" w:space="0" w:color="auto"/>
                                        <w:right w:val="none" w:sz="0" w:space="0" w:color="auto"/>
                                      </w:divBdr>
                                      <w:divsChild>
                                        <w:div w:id="639965021">
                                          <w:marLeft w:val="0"/>
                                          <w:marRight w:val="0"/>
                                          <w:marTop w:val="0"/>
                                          <w:marBottom w:val="0"/>
                                          <w:divBdr>
                                            <w:top w:val="none" w:sz="0" w:space="0" w:color="auto"/>
                                            <w:left w:val="none" w:sz="0" w:space="0" w:color="auto"/>
                                            <w:bottom w:val="none" w:sz="0" w:space="0" w:color="auto"/>
                                            <w:right w:val="none" w:sz="0" w:space="0" w:color="auto"/>
                                          </w:divBdr>
                                          <w:divsChild>
                                            <w:div w:id="1085346535">
                                              <w:marLeft w:val="0"/>
                                              <w:marRight w:val="0"/>
                                              <w:marTop w:val="0"/>
                                              <w:marBottom w:val="0"/>
                                              <w:divBdr>
                                                <w:top w:val="none" w:sz="0" w:space="0" w:color="auto"/>
                                                <w:left w:val="none" w:sz="0" w:space="0" w:color="auto"/>
                                                <w:bottom w:val="none" w:sz="0" w:space="0" w:color="auto"/>
                                                <w:right w:val="none" w:sz="0" w:space="0" w:color="auto"/>
                                              </w:divBdr>
                                              <w:divsChild>
                                                <w:div w:id="1870295597">
                                                  <w:marLeft w:val="0"/>
                                                  <w:marRight w:val="0"/>
                                                  <w:marTop w:val="0"/>
                                                  <w:marBottom w:val="0"/>
                                                  <w:divBdr>
                                                    <w:top w:val="none" w:sz="0" w:space="0" w:color="auto"/>
                                                    <w:left w:val="none" w:sz="0" w:space="0" w:color="auto"/>
                                                    <w:bottom w:val="none" w:sz="0" w:space="0" w:color="auto"/>
                                                    <w:right w:val="none" w:sz="0" w:space="0" w:color="auto"/>
                                                  </w:divBdr>
                                                  <w:divsChild>
                                                    <w:div w:id="2566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585956">
                                          <w:marLeft w:val="0"/>
                                          <w:marRight w:val="0"/>
                                          <w:marTop w:val="0"/>
                                          <w:marBottom w:val="0"/>
                                          <w:divBdr>
                                            <w:top w:val="none" w:sz="0" w:space="0" w:color="auto"/>
                                            <w:left w:val="none" w:sz="0" w:space="0" w:color="auto"/>
                                            <w:bottom w:val="none" w:sz="0" w:space="0" w:color="auto"/>
                                            <w:right w:val="none" w:sz="0" w:space="0" w:color="auto"/>
                                          </w:divBdr>
                                          <w:divsChild>
                                            <w:div w:id="1086076009">
                                              <w:marLeft w:val="0"/>
                                              <w:marRight w:val="0"/>
                                              <w:marTop w:val="0"/>
                                              <w:marBottom w:val="0"/>
                                              <w:divBdr>
                                                <w:top w:val="none" w:sz="0" w:space="0" w:color="auto"/>
                                                <w:left w:val="none" w:sz="0" w:space="0" w:color="auto"/>
                                                <w:bottom w:val="none" w:sz="0" w:space="0" w:color="auto"/>
                                                <w:right w:val="none" w:sz="0" w:space="0" w:color="auto"/>
                                              </w:divBdr>
                                              <w:divsChild>
                                                <w:div w:id="17331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3349652">
          <w:marLeft w:val="0"/>
          <w:marRight w:val="0"/>
          <w:marTop w:val="0"/>
          <w:marBottom w:val="0"/>
          <w:divBdr>
            <w:top w:val="none" w:sz="0" w:space="0" w:color="auto"/>
            <w:left w:val="none" w:sz="0" w:space="0" w:color="auto"/>
            <w:bottom w:val="none" w:sz="0" w:space="0" w:color="auto"/>
            <w:right w:val="none" w:sz="0" w:space="0" w:color="auto"/>
          </w:divBdr>
          <w:divsChild>
            <w:div w:id="540829102">
              <w:marLeft w:val="0"/>
              <w:marRight w:val="0"/>
              <w:marTop w:val="0"/>
              <w:marBottom w:val="0"/>
              <w:divBdr>
                <w:top w:val="none" w:sz="0" w:space="0" w:color="auto"/>
                <w:left w:val="none" w:sz="0" w:space="0" w:color="auto"/>
                <w:bottom w:val="none" w:sz="0" w:space="0" w:color="auto"/>
                <w:right w:val="none" w:sz="0" w:space="0" w:color="auto"/>
              </w:divBdr>
              <w:divsChild>
                <w:div w:id="607199352">
                  <w:marLeft w:val="0"/>
                  <w:marRight w:val="0"/>
                  <w:marTop w:val="0"/>
                  <w:marBottom w:val="0"/>
                  <w:divBdr>
                    <w:top w:val="none" w:sz="0" w:space="0" w:color="auto"/>
                    <w:left w:val="none" w:sz="0" w:space="0" w:color="auto"/>
                    <w:bottom w:val="none" w:sz="0" w:space="0" w:color="auto"/>
                    <w:right w:val="none" w:sz="0" w:space="0" w:color="auto"/>
                  </w:divBdr>
                  <w:divsChild>
                    <w:div w:id="1980961777">
                      <w:marLeft w:val="0"/>
                      <w:marRight w:val="0"/>
                      <w:marTop w:val="0"/>
                      <w:marBottom w:val="0"/>
                      <w:divBdr>
                        <w:top w:val="none" w:sz="0" w:space="0" w:color="auto"/>
                        <w:left w:val="none" w:sz="0" w:space="0" w:color="auto"/>
                        <w:bottom w:val="none" w:sz="0" w:space="0" w:color="auto"/>
                        <w:right w:val="none" w:sz="0" w:space="0" w:color="auto"/>
                      </w:divBdr>
                      <w:divsChild>
                        <w:div w:id="9501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220754">
      <w:bodyDiv w:val="1"/>
      <w:marLeft w:val="0"/>
      <w:marRight w:val="0"/>
      <w:marTop w:val="0"/>
      <w:marBottom w:val="0"/>
      <w:divBdr>
        <w:top w:val="none" w:sz="0" w:space="0" w:color="auto"/>
        <w:left w:val="none" w:sz="0" w:space="0" w:color="auto"/>
        <w:bottom w:val="none" w:sz="0" w:space="0" w:color="auto"/>
        <w:right w:val="none" w:sz="0" w:space="0" w:color="auto"/>
      </w:divBdr>
    </w:div>
    <w:div w:id="1950503972">
      <w:bodyDiv w:val="1"/>
      <w:marLeft w:val="0"/>
      <w:marRight w:val="0"/>
      <w:marTop w:val="0"/>
      <w:marBottom w:val="0"/>
      <w:divBdr>
        <w:top w:val="none" w:sz="0" w:space="0" w:color="auto"/>
        <w:left w:val="none" w:sz="0" w:space="0" w:color="auto"/>
        <w:bottom w:val="none" w:sz="0" w:space="0" w:color="auto"/>
        <w:right w:val="none" w:sz="0" w:space="0" w:color="auto"/>
      </w:divBdr>
    </w:div>
    <w:div w:id="1956791609">
      <w:bodyDiv w:val="1"/>
      <w:marLeft w:val="0"/>
      <w:marRight w:val="0"/>
      <w:marTop w:val="0"/>
      <w:marBottom w:val="0"/>
      <w:divBdr>
        <w:top w:val="none" w:sz="0" w:space="0" w:color="auto"/>
        <w:left w:val="none" w:sz="0" w:space="0" w:color="auto"/>
        <w:bottom w:val="none" w:sz="0" w:space="0" w:color="auto"/>
        <w:right w:val="none" w:sz="0" w:space="0" w:color="auto"/>
      </w:divBdr>
    </w:div>
    <w:div w:id="1986007736">
      <w:bodyDiv w:val="1"/>
      <w:marLeft w:val="0"/>
      <w:marRight w:val="0"/>
      <w:marTop w:val="0"/>
      <w:marBottom w:val="0"/>
      <w:divBdr>
        <w:top w:val="none" w:sz="0" w:space="0" w:color="auto"/>
        <w:left w:val="none" w:sz="0" w:space="0" w:color="auto"/>
        <w:bottom w:val="none" w:sz="0" w:space="0" w:color="auto"/>
        <w:right w:val="none" w:sz="0" w:space="0" w:color="auto"/>
      </w:divBdr>
    </w:div>
    <w:div w:id="1992556739">
      <w:bodyDiv w:val="1"/>
      <w:marLeft w:val="0"/>
      <w:marRight w:val="0"/>
      <w:marTop w:val="0"/>
      <w:marBottom w:val="0"/>
      <w:divBdr>
        <w:top w:val="none" w:sz="0" w:space="0" w:color="auto"/>
        <w:left w:val="none" w:sz="0" w:space="0" w:color="auto"/>
        <w:bottom w:val="none" w:sz="0" w:space="0" w:color="auto"/>
        <w:right w:val="none" w:sz="0" w:space="0" w:color="auto"/>
      </w:divBdr>
    </w:div>
    <w:div w:id="2030134803">
      <w:bodyDiv w:val="1"/>
      <w:marLeft w:val="0"/>
      <w:marRight w:val="0"/>
      <w:marTop w:val="0"/>
      <w:marBottom w:val="0"/>
      <w:divBdr>
        <w:top w:val="none" w:sz="0" w:space="0" w:color="auto"/>
        <w:left w:val="none" w:sz="0" w:space="0" w:color="auto"/>
        <w:bottom w:val="none" w:sz="0" w:space="0" w:color="auto"/>
        <w:right w:val="none" w:sz="0" w:space="0" w:color="auto"/>
      </w:divBdr>
    </w:div>
    <w:div w:id="2061246894">
      <w:bodyDiv w:val="1"/>
      <w:marLeft w:val="0"/>
      <w:marRight w:val="0"/>
      <w:marTop w:val="0"/>
      <w:marBottom w:val="0"/>
      <w:divBdr>
        <w:top w:val="none" w:sz="0" w:space="0" w:color="auto"/>
        <w:left w:val="none" w:sz="0" w:space="0" w:color="auto"/>
        <w:bottom w:val="none" w:sz="0" w:space="0" w:color="auto"/>
        <w:right w:val="none" w:sz="0" w:space="0" w:color="auto"/>
      </w:divBdr>
    </w:div>
    <w:div w:id="2083867358">
      <w:bodyDiv w:val="1"/>
      <w:marLeft w:val="0"/>
      <w:marRight w:val="0"/>
      <w:marTop w:val="0"/>
      <w:marBottom w:val="0"/>
      <w:divBdr>
        <w:top w:val="none" w:sz="0" w:space="0" w:color="auto"/>
        <w:left w:val="none" w:sz="0" w:space="0" w:color="auto"/>
        <w:bottom w:val="none" w:sz="0" w:space="0" w:color="auto"/>
        <w:right w:val="none" w:sz="0" w:space="0" w:color="auto"/>
      </w:divBdr>
    </w:div>
    <w:div w:id="2101944988">
      <w:bodyDiv w:val="1"/>
      <w:marLeft w:val="0"/>
      <w:marRight w:val="0"/>
      <w:marTop w:val="0"/>
      <w:marBottom w:val="0"/>
      <w:divBdr>
        <w:top w:val="none" w:sz="0" w:space="0" w:color="auto"/>
        <w:left w:val="none" w:sz="0" w:space="0" w:color="auto"/>
        <w:bottom w:val="none" w:sz="0" w:space="0" w:color="auto"/>
        <w:right w:val="none" w:sz="0" w:space="0" w:color="auto"/>
      </w:divBdr>
    </w:div>
    <w:div w:id="2147314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8.jpeg"/><Relationship Id="rId21" Type="http://schemas.openxmlformats.org/officeDocument/2006/relationships/header" Target="header6.xml"/><Relationship Id="rId42" Type="http://schemas.openxmlformats.org/officeDocument/2006/relationships/image" Target="media/image8.png"/><Relationship Id="rId47" Type="http://schemas.openxmlformats.org/officeDocument/2006/relationships/footer" Target="footer24.xml"/><Relationship Id="rId63" Type="http://schemas.openxmlformats.org/officeDocument/2006/relationships/header" Target="header11.xml"/><Relationship Id="rId68" Type="http://schemas.openxmlformats.org/officeDocument/2006/relationships/footer" Target="footer39.xml"/><Relationship Id="rId84" Type="http://schemas.openxmlformats.org/officeDocument/2006/relationships/footer" Target="footer45.xml"/><Relationship Id="rId89" Type="http://schemas.openxmlformats.org/officeDocument/2006/relationships/header" Target="header17.xml"/><Relationship Id="rId112" Type="http://schemas.openxmlformats.org/officeDocument/2006/relationships/image" Target="media/image25.jpeg"/><Relationship Id="rId16" Type="http://schemas.openxmlformats.org/officeDocument/2006/relationships/header" Target="header4.xml"/><Relationship Id="rId107" Type="http://schemas.openxmlformats.org/officeDocument/2006/relationships/footer" Target="footer54.xml"/><Relationship Id="rId11" Type="http://schemas.openxmlformats.org/officeDocument/2006/relationships/footer" Target="footer2.xml"/><Relationship Id="rId32" Type="http://schemas.openxmlformats.org/officeDocument/2006/relationships/footer" Target="footer14.xml"/><Relationship Id="rId37" Type="http://schemas.openxmlformats.org/officeDocument/2006/relationships/image" Target="media/image6.png"/><Relationship Id="rId53" Type="http://schemas.openxmlformats.org/officeDocument/2006/relationships/footer" Target="footer30.xml"/><Relationship Id="rId58" Type="http://schemas.openxmlformats.org/officeDocument/2006/relationships/footer" Target="footer33.xml"/><Relationship Id="rId74" Type="http://schemas.openxmlformats.org/officeDocument/2006/relationships/image" Target="media/image12.png"/><Relationship Id="rId79" Type="http://schemas.openxmlformats.org/officeDocument/2006/relationships/footer" Target="footer43.xml"/><Relationship Id="rId102" Type="http://schemas.openxmlformats.org/officeDocument/2006/relationships/hyperlink" Target="mailto:sanjanaa0311@gmail.com" TargetMode="External"/><Relationship Id="rId123" Type="http://schemas.openxmlformats.org/officeDocument/2006/relationships/hyperlink" Target="mailto:varunp1532003@gmail.com"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footer" Target="footer47.xml"/><Relationship Id="rId95" Type="http://schemas.openxmlformats.org/officeDocument/2006/relationships/footer" Target="footer50.xml"/><Relationship Id="rId22" Type="http://schemas.openxmlformats.org/officeDocument/2006/relationships/footer" Target="footer8.xml"/><Relationship Id="rId27" Type="http://schemas.openxmlformats.org/officeDocument/2006/relationships/footer" Target="footer10.xml"/><Relationship Id="rId43" Type="http://schemas.openxmlformats.org/officeDocument/2006/relationships/footer" Target="footer21.xml"/><Relationship Id="rId48" Type="http://schemas.openxmlformats.org/officeDocument/2006/relationships/footer" Target="footer25.xml"/><Relationship Id="rId64" Type="http://schemas.openxmlformats.org/officeDocument/2006/relationships/footer" Target="footer37.xml"/><Relationship Id="rId69" Type="http://schemas.openxmlformats.org/officeDocument/2006/relationships/header" Target="header14.xml"/><Relationship Id="rId113" Type="http://schemas.openxmlformats.org/officeDocument/2006/relationships/image" Target="media/image26.png"/><Relationship Id="rId118" Type="http://schemas.openxmlformats.org/officeDocument/2006/relationships/hyperlink" Target="mailto:sharika@mallesh@gmail.com" TargetMode="External"/><Relationship Id="rId80" Type="http://schemas.openxmlformats.org/officeDocument/2006/relationships/image" Target="media/image15.png"/><Relationship Id="rId85" Type="http://schemas.openxmlformats.org/officeDocument/2006/relationships/image" Target="media/image18.pn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footer" Target="footer15.xml"/><Relationship Id="rId38" Type="http://schemas.openxmlformats.org/officeDocument/2006/relationships/footer" Target="footer18.xml"/><Relationship Id="rId59" Type="http://schemas.openxmlformats.org/officeDocument/2006/relationships/image" Target="media/image10.png"/><Relationship Id="rId103" Type="http://schemas.openxmlformats.org/officeDocument/2006/relationships/hyperlink" Target="mailto:sharika.mallesh@gmail.com" TargetMode="External"/><Relationship Id="rId108" Type="http://schemas.openxmlformats.org/officeDocument/2006/relationships/image" Target="media/image21.png"/><Relationship Id="rId124" Type="http://schemas.openxmlformats.org/officeDocument/2006/relationships/hyperlink" Target="mailto:varunp1532003@gmail.com" TargetMode="External"/><Relationship Id="rId129" Type="http://schemas.microsoft.com/office/2011/relationships/people" Target="people.xml"/><Relationship Id="rId54" Type="http://schemas.openxmlformats.org/officeDocument/2006/relationships/footer" Target="footer31.xml"/><Relationship Id="rId70" Type="http://schemas.openxmlformats.org/officeDocument/2006/relationships/footer" Target="footer40.xml"/><Relationship Id="rId75" Type="http://schemas.openxmlformats.org/officeDocument/2006/relationships/header" Target="header16.xml"/><Relationship Id="rId91" Type="http://schemas.openxmlformats.org/officeDocument/2006/relationships/header" Target="header18.xml"/><Relationship Id="rId96" Type="http://schemas.openxmlformats.org/officeDocument/2006/relationships/footer" Target="footer5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footer" Target="footer11.xml"/><Relationship Id="rId49" Type="http://schemas.openxmlformats.org/officeDocument/2006/relationships/footer" Target="footer26.xml"/><Relationship Id="rId114" Type="http://schemas.openxmlformats.org/officeDocument/2006/relationships/hyperlink" Target="mailto:sanjanaa0311@gmail.com" TargetMode="External"/><Relationship Id="rId119" Type="http://schemas.openxmlformats.org/officeDocument/2006/relationships/hyperlink" Target="mailto:sharika@mallesh@gmail.com" TargetMode="External"/><Relationship Id="rId44" Type="http://schemas.openxmlformats.org/officeDocument/2006/relationships/footer" Target="footer22.xml"/><Relationship Id="rId60" Type="http://schemas.openxmlformats.org/officeDocument/2006/relationships/footer" Target="footer34.xml"/><Relationship Id="rId65" Type="http://schemas.openxmlformats.org/officeDocument/2006/relationships/header" Target="header12.xml"/><Relationship Id="rId81" Type="http://schemas.openxmlformats.org/officeDocument/2006/relationships/footer" Target="footer44.xml"/><Relationship Id="rId86" Type="http://schemas.openxmlformats.org/officeDocument/2006/relationships/image" Target="media/image19.png"/><Relationship Id="rId130"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7.png"/><Relationship Id="rId109" Type="http://schemas.openxmlformats.org/officeDocument/2006/relationships/image" Target="media/image22.png"/><Relationship Id="rId34" Type="http://schemas.openxmlformats.org/officeDocument/2006/relationships/image" Target="media/image5.png"/><Relationship Id="rId50" Type="http://schemas.openxmlformats.org/officeDocument/2006/relationships/footer" Target="footer27.xml"/><Relationship Id="rId55" Type="http://schemas.openxmlformats.org/officeDocument/2006/relationships/header" Target="header9.xml"/><Relationship Id="rId76" Type="http://schemas.openxmlformats.org/officeDocument/2006/relationships/footer" Target="footer42.xml"/><Relationship Id="rId97" Type="http://schemas.openxmlformats.org/officeDocument/2006/relationships/header" Target="header20.xml"/><Relationship Id="rId104" Type="http://schemas.openxmlformats.org/officeDocument/2006/relationships/hyperlink" Target="mailto:sheethalsadashiva@gmail.com" TargetMode="External"/><Relationship Id="rId120" Type="http://schemas.openxmlformats.org/officeDocument/2006/relationships/image" Target="media/image29.jpeg"/><Relationship Id="rId12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header" Target="header15.xml"/><Relationship Id="rId92" Type="http://schemas.openxmlformats.org/officeDocument/2006/relationships/footer" Target="footer48.xml"/><Relationship Id="rId2" Type="http://schemas.openxmlformats.org/officeDocument/2006/relationships/numbering" Target="numbering.xml"/><Relationship Id="rId29" Type="http://schemas.openxmlformats.org/officeDocument/2006/relationships/footer" Target="footer12.xml"/><Relationship Id="rId24" Type="http://schemas.openxmlformats.org/officeDocument/2006/relationships/footer" Target="footer9.xml"/><Relationship Id="rId40" Type="http://schemas.openxmlformats.org/officeDocument/2006/relationships/footer" Target="footer19.xml"/><Relationship Id="rId45" Type="http://schemas.openxmlformats.org/officeDocument/2006/relationships/footer" Target="footer23.xml"/><Relationship Id="rId66" Type="http://schemas.openxmlformats.org/officeDocument/2006/relationships/footer" Target="footer38.xml"/><Relationship Id="rId87" Type="http://schemas.openxmlformats.org/officeDocument/2006/relationships/footer" Target="footer46.xml"/><Relationship Id="rId110" Type="http://schemas.openxmlformats.org/officeDocument/2006/relationships/image" Target="media/image23.jpeg"/><Relationship Id="rId115" Type="http://schemas.openxmlformats.org/officeDocument/2006/relationships/hyperlink" Target="mailto:sanjanaa0311@gmail.com" TargetMode="External"/><Relationship Id="rId61" Type="http://schemas.openxmlformats.org/officeDocument/2006/relationships/footer" Target="footer35.xml"/><Relationship Id="rId82" Type="http://schemas.openxmlformats.org/officeDocument/2006/relationships/image" Target="media/image16.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footer" Target="footer13.xml"/><Relationship Id="rId35" Type="http://schemas.openxmlformats.org/officeDocument/2006/relationships/footer" Target="footer16.xml"/><Relationship Id="rId56" Type="http://schemas.openxmlformats.org/officeDocument/2006/relationships/footer" Target="footer32.xml"/><Relationship Id="rId77" Type="http://schemas.openxmlformats.org/officeDocument/2006/relationships/image" Target="media/image13.png"/><Relationship Id="rId100" Type="http://schemas.openxmlformats.org/officeDocument/2006/relationships/footer" Target="footer53.xml"/><Relationship Id="rId105" Type="http://schemas.openxmlformats.org/officeDocument/2006/relationships/hyperlink" Target="mailto:varunp1532003@gmail.com" TargetMode="External"/><Relationship Id="rId126" Type="http://schemas.openxmlformats.org/officeDocument/2006/relationships/header" Target="header23.xml"/><Relationship Id="rId8" Type="http://schemas.openxmlformats.org/officeDocument/2006/relationships/footer" Target="footer1.xml"/><Relationship Id="rId51" Type="http://schemas.openxmlformats.org/officeDocument/2006/relationships/footer" Target="footer28.xml"/><Relationship Id="rId72" Type="http://schemas.openxmlformats.org/officeDocument/2006/relationships/footer" Target="footer41.xml"/><Relationship Id="rId93" Type="http://schemas.openxmlformats.org/officeDocument/2006/relationships/header" Target="header19.xml"/><Relationship Id="rId98" Type="http://schemas.openxmlformats.org/officeDocument/2006/relationships/footer" Target="footer52.xml"/><Relationship Id="rId121" Type="http://schemas.openxmlformats.org/officeDocument/2006/relationships/hyperlink" Target="mailto:sheethalsadashiva@gmail.com"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9.png"/><Relationship Id="rId67" Type="http://schemas.openxmlformats.org/officeDocument/2006/relationships/header" Target="header13.xml"/><Relationship Id="rId116" Type="http://schemas.openxmlformats.org/officeDocument/2006/relationships/image" Target="media/image27.png"/><Relationship Id="rId20" Type="http://schemas.openxmlformats.org/officeDocument/2006/relationships/footer" Target="footer7.xml"/><Relationship Id="rId41" Type="http://schemas.openxmlformats.org/officeDocument/2006/relationships/footer" Target="footer20.xml"/><Relationship Id="rId62" Type="http://schemas.openxmlformats.org/officeDocument/2006/relationships/footer" Target="footer36.xml"/><Relationship Id="rId83" Type="http://schemas.openxmlformats.org/officeDocument/2006/relationships/image" Target="media/image17.png"/><Relationship Id="rId88" Type="http://schemas.openxmlformats.org/officeDocument/2006/relationships/image" Target="media/image20.png"/><Relationship Id="rId111" Type="http://schemas.openxmlformats.org/officeDocument/2006/relationships/image" Target="media/image24.jpeg"/><Relationship Id="rId15" Type="http://schemas.openxmlformats.org/officeDocument/2006/relationships/footer" Target="footer4.xml"/><Relationship Id="rId36" Type="http://schemas.openxmlformats.org/officeDocument/2006/relationships/footer" Target="footer17.xml"/><Relationship Id="rId57" Type="http://schemas.openxmlformats.org/officeDocument/2006/relationships/header" Target="header10.xml"/><Relationship Id="rId106" Type="http://schemas.openxmlformats.org/officeDocument/2006/relationships/header" Target="header22.xml"/><Relationship Id="rId127" Type="http://schemas.openxmlformats.org/officeDocument/2006/relationships/footer" Target="footer55.xml"/><Relationship Id="rId10" Type="http://schemas.openxmlformats.org/officeDocument/2006/relationships/header" Target="header1.xml"/><Relationship Id="rId31" Type="http://schemas.openxmlformats.org/officeDocument/2006/relationships/image" Target="media/image4.png"/><Relationship Id="rId52" Type="http://schemas.openxmlformats.org/officeDocument/2006/relationships/footer" Target="footer29.xml"/><Relationship Id="rId73" Type="http://schemas.openxmlformats.org/officeDocument/2006/relationships/image" Target="media/image11.png"/><Relationship Id="rId78" Type="http://schemas.openxmlformats.org/officeDocument/2006/relationships/image" Target="media/image14.png"/><Relationship Id="rId94" Type="http://schemas.openxmlformats.org/officeDocument/2006/relationships/footer" Target="footer49.xml"/><Relationship Id="rId99" Type="http://schemas.openxmlformats.org/officeDocument/2006/relationships/header" Target="header21.xml"/><Relationship Id="rId101" Type="http://schemas.openxmlformats.org/officeDocument/2006/relationships/hyperlink" Target="mailto:sheelaranicm@sapthagiri.edu.in" TargetMode="External"/><Relationship Id="rId122" Type="http://schemas.openxmlformats.org/officeDocument/2006/relationships/hyperlink" Target="mailto:sheethalsadashiva@gmail.com"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eader" Target="header8.xml"/></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29694-4AFB-4A47-A01B-2D632AB7A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100</Pages>
  <Words>25062</Words>
  <Characters>142858</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DCONNECT – DECENTRALIZED SOCIAL MEDIA APPLICATION</vt:lpstr>
    </vt:vector>
  </TitlesOfParts>
  <Company/>
  <LinksUpToDate>false</LinksUpToDate>
  <CharactersWithSpaces>167585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DCONNECT – DECENTRALIZED SOCIAL MEDIA APPLICATION</dc:title>
  <dc:creator>Sriram Mishra</dc:creator>
  <cp:lastModifiedBy>M, Sharika (Contractor)</cp:lastModifiedBy>
  <cp:revision>2</cp:revision>
  <cp:lastPrinted>2025-05-27T05:11:00Z</cp:lastPrinted>
  <dcterms:created xsi:type="dcterms:W3CDTF">2025-05-27T05:38:00Z</dcterms:created>
  <dcterms:modified xsi:type="dcterms:W3CDTF">2025-05-27T05:38:00Z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2023-05-22T00:00:00Z</vt:filetime>
  </property>
  <property fmtid="{D5CDD505-2E9C-101B-9397-08002B2CF9AE}" pid="3" name="Creator">
    <vt:lpwstr>Microsoft® Word 2019</vt:lpwstr>
  </property>
  <property fmtid="{D5CDD505-2E9C-101B-9397-08002B2CF9AE}" pid="4" name="LastSaved">
    <vt:filetime>2025-05-13T00:00:00Z</vt:filetime>
  </property>
  <property fmtid="{D5CDD505-2E9C-101B-9397-08002B2CF9AE}" pid="5" name="Producer">
    <vt:lpwstr>Microsoft® Word 2019</vt:lpwstr>
  </property>
</Properties>
</file>